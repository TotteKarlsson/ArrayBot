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02D10" w:rsidDel="00A677DE" w:rsidRDefault="00F02D10" w:rsidP="00AD5FE5">
      <w:pPr>
        <w:pStyle w:val="Heading1"/>
        <w:rPr>
          <w:del w:id="0" w:author="Michelle Naugle" w:date="2016-01-29T10:06:00Z"/>
          <w:color w:val="3366FF"/>
        </w:rPr>
      </w:pPr>
      <w:bookmarkStart w:id="1" w:name="_GoBack"/>
      <w:bookmarkEnd w:id="1"/>
      <w:del w:id="2" w:author="Michelle Naugle" w:date="2016-01-29T10:06:00Z">
        <w:r w:rsidDel="00A677DE">
          <w:delText>Automatic Freeze Substitution (AFS) protocol</w:delText>
        </w:r>
        <w:r w:rsidR="00AD5FE5" w:rsidDel="00A677DE">
          <w:delText xml:space="preserve"> – Gore Lab</w:delText>
        </w:r>
      </w:del>
    </w:p>
    <w:p w:rsidR="00F02D10" w:rsidRDefault="00F02D10" w:rsidP="00F02D10">
      <w:pPr>
        <w:jc w:val="center"/>
        <w:rPr>
          <w:b/>
        </w:rPr>
      </w:pPr>
    </w:p>
    <w:p w:rsidR="00F02D10" w:rsidRPr="00706A97" w:rsidRDefault="00F02D10" w:rsidP="00F02D10">
      <w:pPr>
        <w:jc w:val="center"/>
        <w:rPr>
          <w:b/>
          <w:sz w:val="20"/>
        </w:rPr>
      </w:pPr>
      <w:r w:rsidRPr="00706A97">
        <w:rPr>
          <w:b/>
          <w:sz w:val="20"/>
        </w:rPr>
        <w:t>Ideally the AFS schedule starts on a Friday</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738"/>
        <w:gridCol w:w="1530"/>
        <w:gridCol w:w="1530"/>
        <w:gridCol w:w="1080"/>
        <w:gridCol w:w="1386"/>
        <w:gridCol w:w="1404"/>
      </w:tblGrid>
      <w:tr w:rsidR="00F02D10" w:rsidRPr="00EE35D3" w:rsidTr="00A677DE">
        <w:trPr>
          <w:jc w:val="center"/>
        </w:trPr>
        <w:tc>
          <w:tcPr>
            <w:tcW w:w="738" w:type="dxa"/>
          </w:tcPr>
          <w:p w:rsidR="00F02D10" w:rsidRPr="00EE35D3" w:rsidRDefault="00F02D10" w:rsidP="00F02D10">
            <w:pPr>
              <w:jc w:val="center"/>
              <w:rPr>
                <w:b/>
                <w:sz w:val="20"/>
              </w:rPr>
            </w:pPr>
          </w:p>
        </w:tc>
        <w:tc>
          <w:tcPr>
            <w:tcW w:w="1530" w:type="dxa"/>
          </w:tcPr>
          <w:p w:rsidR="00F02D10" w:rsidRPr="00EE35D3" w:rsidRDefault="00F02D10" w:rsidP="00F02D10">
            <w:pPr>
              <w:jc w:val="center"/>
              <w:rPr>
                <w:b/>
                <w:sz w:val="20"/>
              </w:rPr>
            </w:pPr>
            <w:r w:rsidRPr="00EE35D3">
              <w:rPr>
                <w:b/>
                <w:sz w:val="20"/>
              </w:rPr>
              <w:t>Mon</w:t>
            </w:r>
          </w:p>
        </w:tc>
        <w:tc>
          <w:tcPr>
            <w:tcW w:w="1530" w:type="dxa"/>
          </w:tcPr>
          <w:p w:rsidR="00F02D10" w:rsidRPr="00EE35D3" w:rsidRDefault="00F02D10" w:rsidP="00F02D10">
            <w:pPr>
              <w:jc w:val="center"/>
              <w:rPr>
                <w:b/>
                <w:sz w:val="20"/>
              </w:rPr>
            </w:pPr>
            <w:r w:rsidRPr="00EE35D3">
              <w:rPr>
                <w:b/>
                <w:sz w:val="20"/>
              </w:rPr>
              <w:t>Tues</w:t>
            </w:r>
          </w:p>
        </w:tc>
        <w:tc>
          <w:tcPr>
            <w:tcW w:w="1080" w:type="dxa"/>
          </w:tcPr>
          <w:p w:rsidR="00F02D10" w:rsidRPr="00EE35D3" w:rsidRDefault="00F02D10" w:rsidP="00F02D10">
            <w:pPr>
              <w:jc w:val="center"/>
              <w:rPr>
                <w:b/>
                <w:sz w:val="20"/>
              </w:rPr>
            </w:pPr>
            <w:r w:rsidRPr="00EE35D3">
              <w:rPr>
                <w:b/>
                <w:sz w:val="20"/>
              </w:rPr>
              <w:t>Wed</w:t>
            </w:r>
          </w:p>
        </w:tc>
        <w:tc>
          <w:tcPr>
            <w:tcW w:w="1386" w:type="dxa"/>
          </w:tcPr>
          <w:p w:rsidR="00F02D10" w:rsidRPr="00EE35D3" w:rsidRDefault="00F02D10" w:rsidP="00F02D10">
            <w:pPr>
              <w:jc w:val="center"/>
              <w:rPr>
                <w:b/>
                <w:sz w:val="20"/>
              </w:rPr>
            </w:pPr>
            <w:r w:rsidRPr="00EE35D3">
              <w:rPr>
                <w:b/>
                <w:sz w:val="20"/>
              </w:rPr>
              <w:t>Thur</w:t>
            </w:r>
          </w:p>
        </w:tc>
        <w:tc>
          <w:tcPr>
            <w:tcW w:w="1404" w:type="dxa"/>
          </w:tcPr>
          <w:p w:rsidR="00F02D10" w:rsidRPr="00EE35D3" w:rsidRDefault="00F02D10" w:rsidP="00F02D10">
            <w:pPr>
              <w:jc w:val="center"/>
              <w:rPr>
                <w:b/>
                <w:sz w:val="20"/>
              </w:rPr>
            </w:pPr>
            <w:r w:rsidRPr="00EE35D3">
              <w:rPr>
                <w:b/>
                <w:sz w:val="20"/>
              </w:rPr>
              <w:t>Fri</w:t>
            </w:r>
          </w:p>
        </w:tc>
      </w:tr>
      <w:tr w:rsidR="00F02D10" w:rsidRPr="00EE35D3" w:rsidTr="00A677DE">
        <w:trPr>
          <w:jc w:val="center"/>
        </w:trPr>
        <w:tc>
          <w:tcPr>
            <w:tcW w:w="738" w:type="dxa"/>
          </w:tcPr>
          <w:p w:rsidR="00F02D10" w:rsidRPr="00EE35D3" w:rsidRDefault="00F02D10" w:rsidP="00F02D10">
            <w:pPr>
              <w:jc w:val="center"/>
              <w:rPr>
                <w:b/>
                <w:sz w:val="20"/>
              </w:rPr>
            </w:pPr>
            <w:r w:rsidRPr="00EE35D3">
              <w:rPr>
                <w:b/>
                <w:sz w:val="20"/>
              </w:rPr>
              <w:t>Week 1</w:t>
            </w:r>
          </w:p>
        </w:tc>
        <w:tc>
          <w:tcPr>
            <w:tcW w:w="1530" w:type="dxa"/>
          </w:tcPr>
          <w:p w:rsidR="00F02D10" w:rsidRPr="00EE35D3" w:rsidRDefault="00A677DE">
            <w:pPr>
              <w:rPr>
                <w:b/>
                <w:sz w:val="20"/>
              </w:rPr>
            </w:pPr>
            <w:r>
              <w:rPr>
                <w:b/>
                <w:sz w:val="20"/>
              </w:rPr>
              <w:t>Freeze tissue sometime this week or before</w:t>
            </w:r>
          </w:p>
        </w:tc>
        <w:tc>
          <w:tcPr>
            <w:tcW w:w="1530" w:type="dxa"/>
          </w:tcPr>
          <w:p w:rsidR="00F02D10" w:rsidRPr="00EE35D3" w:rsidRDefault="00F02D10">
            <w:pPr>
              <w:rPr>
                <w:b/>
                <w:sz w:val="20"/>
              </w:rPr>
            </w:pPr>
          </w:p>
        </w:tc>
        <w:tc>
          <w:tcPr>
            <w:tcW w:w="1080" w:type="dxa"/>
          </w:tcPr>
          <w:p w:rsidR="00F02D10" w:rsidRPr="00EE35D3" w:rsidRDefault="00F02D10">
            <w:pPr>
              <w:rPr>
                <w:b/>
                <w:sz w:val="20"/>
              </w:rPr>
            </w:pPr>
          </w:p>
        </w:tc>
        <w:tc>
          <w:tcPr>
            <w:tcW w:w="1386" w:type="dxa"/>
          </w:tcPr>
          <w:p w:rsidR="00F02D10" w:rsidRPr="00EE35D3" w:rsidRDefault="00F02D10">
            <w:pPr>
              <w:rPr>
                <w:b/>
                <w:sz w:val="20"/>
              </w:rPr>
            </w:pPr>
          </w:p>
        </w:tc>
        <w:tc>
          <w:tcPr>
            <w:tcW w:w="1404" w:type="dxa"/>
          </w:tcPr>
          <w:p w:rsidR="00F02D10" w:rsidRPr="00EE35D3" w:rsidRDefault="00F02D10" w:rsidP="00A677DE">
            <w:pPr>
              <w:rPr>
                <w:b/>
                <w:sz w:val="20"/>
              </w:rPr>
            </w:pPr>
            <w:r w:rsidRPr="00EE35D3">
              <w:rPr>
                <w:b/>
                <w:sz w:val="20"/>
                <w:u w:val="single"/>
              </w:rPr>
              <w:t>Day 1:</w:t>
            </w:r>
            <w:r w:rsidRPr="00EE35D3">
              <w:rPr>
                <w:b/>
                <w:sz w:val="20"/>
              </w:rPr>
              <w:t xml:space="preserve"> </w:t>
            </w:r>
            <w:r w:rsidR="00A677DE">
              <w:rPr>
                <w:b/>
                <w:sz w:val="20"/>
              </w:rPr>
              <w:t>UA infiltration</w:t>
            </w:r>
          </w:p>
        </w:tc>
      </w:tr>
      <w:tr w:rsidR="00F02D10" w:rsidRPr="00EE35D3" w:rsidTr="00A677DE">
        <w:trPr>
          <w:jc w:val="center"/>
        </w:trPr>
        <w:tc>
          <w:tcPr>
            <w:tcW w:w="738" w:type="dxa"/>
          </w:tcPr>
          <w:p w:rsidR="00F02D10" w:rsidRPr="00EE35D3" w:rsidRDefault="00F02D10" w:rsidP="00F02D10">
            <w:pPr>
              <w:jc w:val="center"/>
              <w:rPr>
                <w:b/>
                <w:sz w:val="20"/>
              </w:rPr>
            </w:pPr>
            <w:r w:rsidRPr="00EE35D3">
              <w:rPr>
                <w:b/>
                <w:sz w:val="20"/>
              </w:rPr>
              <w:t>Week 2</w:t>
            </w:r>
          </w:p>
        </w:tc>
        <w:tc>
          <w:tcPr>
            <w:tcW w:w="1530" w:type="dxa"/>
          </w:tcPr>
          <w:p w:rsidR="00F02D10" w:rsidRPr="00EE35D3" w:rsidRDefault="00F02D10">
            <w:pPr>
              <w:rPr>
                <w:b/>
                <w:sz w:val="20"/>
              </w:rPr>
            </w:pPr>
            <w:r w:rsidRPr="00EE35D3">
              <w:rPr>
                <w:b/>
                <w:sz w:val="20"/>
                <w:u w:val="single"/>
              </w:rPr>
              <w:t>Day 2:</w:t>
            </w:r>
            <w:r w:rsidRPr="00EE35D3">
              <w:rPr>
                <w:b/>
                <w:sz w:val="20"/>
              </w:rPr>
              <w:t xml:space="preserve"> Lowicryl infilitration</w:t>
            </w:r>
          </w:p>
        </w:tc>
        <w:tc>
          <w:tcPr>
            <w:tcW w:w="1530" w:type="dxa"/>
          </w:tcPr>
          <w:p w:rsidR="00F02D10" w:rsidRPr="00EE35D3" w:rsidRDefault="00F02D10">
            <w:pPr>
              <w:rPr>
                <w:b/>
                <w:sz w:val="20"/>
              </w:rPr>
            </w:pPr>
            <w:r w:rsidRPr="00EE35D3">
              <w:rPr>
                <w:b/>
                <w:sz w:val="20"/>
                <w:u w:val="single"/>
              </w:rPr>
              <w:t>Day 3:</w:t>
            </w:r>
            <w:r w:rsidRPr="00EE35D3">
              <w:rPr>
                <w:b/>
                <w:sz w:val="20"/>
              </w:rPr>
              <w:t xml:space="preserve"> UV polymerization</w:t>
            </w:r>
          </w:p>
        </w:tc>
        <w:tc>
          <w:tcPr>
            <w:tcW w:w="1080" w:type="dxa"/>
          </w:tcPr>
          <w:p w:rsidR="00F02D10" w:rsidRPr="00EE35D3" w:rsidRDefault="00F02D10">
            <w:pPr>
              <w:rPr>
                <w:b/>
                <w:sz w:val="20"/>
              </w:rPr>
            </w:pPr>
          </w:p>
        </w:tc>
        <w:tc>
          <w:tcPr>
            <w:tcW w:w="1386" w:type="dxa"/>
          </w:tcPr>
          <w:p w:rsidR="00F02D10" w:rsidRPr="00EE35D3" w:rsidRDefault="00F02D10">
            <w:pPr>
              <w:rPr>
                <w:b/>
                <w:sz w:val="20"/>
              </w:rPr>
            </w:pPr>
          </w:p>
        </w:tc>
        <w:tc>
          <w:tcPr>
            <w:tcW w:w="1404" w:type="dxa"/>
          </w:tcPr>
          <w:p w:rsidR="00F02D10" w:rsidRPr="00EE35D3" w:rsidRDefault="00F02D10">
            <w:pPr>
              <w:rPr>
                <w:b/>
                <w:sz w:val="20"/>
              </w:rPr>
            </w:pPr>
            <w:r w:rsidRPr="00EE35D3">
              <w:rPr>
                <w:b/>
                <w:sz w:val="20"/>
                <w:u w:val="single"/>
              </w:rPr>
              <w:t>Day 4:</w:t>
            </w:r>
            <w:r w:rsidRPr="00EE35D3">
              <w:rPr>
                <w:b/>
                <w:sz w:val="20"/>
              </w:rPr>
              <w:t xml:space="preserve"> Clean up and store tissue</w:t>
            </w:r>
          </w:p>
        </w:tc>
      </w:tr>
      <w:tr w:rsidR="00F02D10" w:rsidRPr="00EE35D3" w:rsidTr="00A677DE">
        <w:trPr>
          <w:jc w:val="center"/>
        </w:trPr>
        <w:tc>
          <w:tcPr>
            <w:tcW w:w="738" w:type="dxa"/>
          </w:tcPr>
          <w:p w:rsidR="00F02D10" w:rsidRPr="00EE35D3" w:rsidRDefault="00F02D10" w:rsidP="00F02D10">
            <w:pPr>
              <w:jc w:val="center"/>
              <w:rPr>
                <w:b/>
                <w:sz w:val="20"/>
              </w:rPr>
            </w:pPr>
            <w:r w:rsidRPr="00EE35D3">
              <w:rPr>
                <w:b/>
                <w:sz w:val="20"/>
              </w:rPr>
              <w:t>Week 3</w:t>
            </w:r>
          </w:p>
          <w:p w:rsidR="00F02D10" w:rsidRPr="00EE35D3" w:rsidRDefault="00F02D10" w:rsidP="00F02D10">
            <w:pPr>
              <w:jc w:val="center"/>
              <w:rPr>
                <w:b/>
                <w:sz w:val="20"/>
              </w:rPr>
            </w:pPr>
          </w:p>
        </w:tc>
        <w:tc>
          <w:tcPr>
            <w:tcW w:w="1530" w:type="dxa"/>
          </w:tcPr>
          <w:p w:rsidR="00F02D10" w:rsidRPr="00EE35D3" w:rsidRDefault="00F02D10">
            <w:pPr>
              <w:rPr>
                <w:b/>
                <w:sz w:val="20"/>
              </w:rPr>
            </w:pPr>
            <w:r w:rsidRPr="00EE35D3">
              <w:rPr>
                <w:b/>
                <w:sz w:val="20"/>
                <w:u w:val="single"/>
              </w:rPr>
              <w:t>Day 5:</w:t>
            </w:r>
            <w:r w:rsidRPr="00EE35D3">
              <w:rPr>
                <w:b/>
                <w:sz w:val="20"/>
              </w:rPr>
              <w:t xml:space="preserve"> Turn off AFS/ finish clean up</w:t>
            </w:r>
          </w:p>
        </w:tc>
        <w:tc>
          <w:tcPr>
            <w:tcW w:w="1530" w:type="dxa"/>
          </w:tcPr>
          <w:p w:rsidR="00F02D10" w:rsidRPr="00EE35D3" w:rsidRDefault="00F02D10">
            <w:pPr>
              <w:rPr>
                <w:b/>
                <w:sz w:val="20"/>
              </w:rPr>
            </w:pPr>
          </w:p>
        </w:tc>
        <w:tc>
          <w:tcPr>
            <w:tcW w:w="1080" w:type="dxa"/>
          </w:tcPr>
          <w:p w:rsidR="00F02D10" w:rsidRPr="00EE35D3" w:rsidRDefault="00F02D10">
            <w:pPr>
              <w:rPr>
                <w:b/>
                <w:sz w:val="20"/>
              </w:rPr>
            </w:pPr>
          </w:p>
        </w:tc>
        <w:tc>
          <w:tcPr>
            <w:tcW w:w="1386" w:type="dxa"/>
          </w:tcPr>
          <w:p w:rsidR="00F02D10" w:rsidRPr="00EE35D3" w:rsidRDefault="00F02D10">
            <w:pPr>
              <w:rPr>
                <w:b/>
                <w:sz w:val="20"/>
              </w:rPr>
            </w:pPr>
          </w:p>
        </w:tc>
        <w:tc>
          <w:tcPr>
            <w:tcW w:w="1404" w:type="dxa"/>
          </w:tcPr>
          <w:p w:rsidR="00F02D10" w:rsidRPr="00EE35D3" w:rsidRDefault="00F02D10">
            <w:pPr>
              <w:rPr>
                <w:b/>
                <w:sz w:val="20"/>
              </w:rPr>
            </w:pPr>
          </w:p>
        </w:tc>
      </w:tr>
    </w:tbl>
    <w:p w:rsidR="00F02D10" w:rsidRPr="00706A97" w:rsidRDefault="00F02D10" w:rsidP="00F02D10">
      <w:pPr>
        <w:pStyle w:val="Heading4"/>
        <w:rPr>
          <w:color w:val="0000FF"/>
        </w:rPr>
      </w:pPr>
    </w:p>
    <w:p w:rsidR="00F02D10" w:rsidRDefault="00F02D10" w:rsidP="00F02D10">
      <w:pPr>
        <w:pStyle w:val="Heading4"/>
        <w:spacing w:line="360" w:lineRule="auto"/>
      </w:pPr>
      <w:r>
        <w:t xml:space="preserve">Friday, Day 1: </w:t>
      </w:r>
      <w:r w:rsidR="00A677DE">
        <w:t>UA infiltration over the weekend</w:t>
      </w:r>
    </w:p>
    <w:p w:rsidR="00F02D10" w:rsidRDefault="00F02D10" w:rsidP="00F02D10">
      <w:pPr>
        <w:spacing w:line="360" w:lineRule="auto"/>
      </w:pPr>
      <w:r>
        <w:rPr>
          <w:b/>
        </w:rPr>
        <w:t>Preparation</w:t>
      </w:r>
      <w:r>
        <w:t>:</w:t>
      </w:r>
    </w:p>
    <w:p w:rsidR="00F02D10" w:rsidRDefault="00F02D10" w:rsidP="00F02D10">
      <w:pPr>
        <w:numPr>
          <w:ilvl w:val="0"/>
          <w:numId w:val="14"/>
        </w:numPr>
        <w:spacing w:line="360" w:lineRule="auto"/>
      </w:pPr>
      <w:r>
        <w:t xml:space="preserve">1.5% uranyl acetate (plenty for four chambers): UA dissolve very slowly, so you may want to prepare it few hours in advance or the day before and store in 4C with light protection.  Depending on how many chambers you need, you can prepare less UA to reduce the waste. </w:t>
      </w:r>
    </w:p>
    <w:p w:rsidR="00F02D10" w:rsidRDefault="00F02D10" w:rsidP="00F02D10">
      <w:pPr>
        <w:numPr>
          <w:ilvl w:val="1"/>
          <w:numId w:val="14"/>
        </w:numPr>
        <w:spacing w:line="360" w:lineRule="auto"/>
      </w:pPr>
      <w:r>
        <w:t xml:space="preserve">0.75g in 50 ml anhydrous </w:t>
      </w:r>
      <w:r w:rsidR="00A677DE">
        <w:t>acetone</w:t>
      </w:r>
      <w:r>
        <w:t xml:space="preserve"> (</w:t>
      </w:r>
      <w:r w:rsidRPr="001C6465">
        <w:rPr>
          <w:i/>
        </w:rPr>
        <w:t xml:space="preserve">weigh </w:t>
      </w:r>
      <w:r>
        <w:rPr>
          <w:i/>
        </w:rPr>
        <w:t>in</w:t>
      </w:r>
      <w:r w:rsidRPr="001C6465">
        <w:rPr>
          <w:i/>
        </w:rPr>
        <w:t xml:space="preserve"> hood</w:t>
      </w:r>
      <w:r>
        <w:t>)</w:t>
      </w:r>
    </w:p>
    <w:p w:rsidR="00F02D10" w:rsidRPr="00451519" w:rsidRDefault="00F02D10" w:rsidP="00F02D10">
      <w:pPr>
        <w:numPr>
          <w:ilvl w:val="1"/>
          <w:numId w:val="14"/>
        </w:numPr>
        <w:spacing w:line="360" w:lineRule="auto"/>
      </w:pPr>
      <w:r>
        <w:t>make in 50 mL conical, wrap in Al foil</w:t>
      </w:r>
    </w:p>
    <w:p w:rsidR="00F02D10" w:rsidRDefault="00F02D10" w:rsidP="00F02D10">
      <w:pPr>
        <w:numPr>
          <w:ilvl w:val="0"/>
          <w:numId w:val="14"/>
        </w:numPr>
        <w:spacing w:line="360" w:lineRule="auto"/>
      </w:pPr>
      <w:r>
        <w:t xml:space="preserve">Filter 1.5% uranyl acetate using 0.2 </w:t>
      </w:r>
      <w:r>
        <w:rPr>
          <w:rFonts w:cs="Times"/>
        </w:rPr>
        <w:t>µ</w:t>
      </w:r>
      <w:r>
        <w:t>m 25 mm syringe filter and 60mL syringe</w:t>
      </w:r>
    </w:p>
    <w:p w:rsidR="00F02D10" w:rsidRDefault="00F02D10" w:rsidP="00F02D10">
      <w:pPr>
        <w:numPr>
          <w:ilvl w:val="0"/>
          <w:numId w:val="14"/>
        </w:numPr>
        <w:spacing w:line="360" w:lineRule="auto"/>
      </w:pPr>
      <w:r>
        <w:t xml:space="preserve">If necessary, clean all the metal containers and AFS accessories with acetone in sonicator ~1 min. </w:t>
      </w:r>
    </w:p>
    <w:p w:rsidR="00A677DE" w:rsidRPr="00A677DE" w:rsidRDefault="00A677DE" w:rsidP="00A677DE">
      <w:pPr>
        <w:spacing w:line="360" w:lineRule="auto"/>
        <w:ind w:left="360"/>
        <w:rPr>
          <w:b/>
        </w:rPr>
      </w:pPr>
      <w:r w:rsidRPr="00A677DE">
        <w:rPr>
          <w:b/>
        </w:rPr>
        <w:t>PROCEEDURE</w:t>
      </w:r>
    </w:p>
    <w:p w:rsidR="00F02D10" w:rsidRDefault="00A677DE" w:rsidP="009C68AE">
      <w:pPr>
        <w:numPr>
          <w:ilvl w:val="0"/>
          <w:numId w:val="12"/>
        </w:numPr>
        <w:spacing w:line="360" w:lineRule="auto"/>
      </w:pPr>
      <w:r>
        <w:t xml:space="preserve">Fill AFS machine with liquid nitrogen. </w:t>
      </w:r>
      <w:r w:rsidR="00F02D10">
        <w:t>Set the AFS program to cool down to -90</w:t>
      </w:r>
      <w:r w:rsidR="00F02D10" w:rsidRPr="00D4670B">
        <w:t>°</w:t>
      </w:r>
      <w:r w:rsidR="00F02D10">
        <w:t xml:space="preserve">C. </w:t>
      </w:r>
    </w:p>
    <w:p w:rsidR="00F02D10" w:rsidRDefault="00F02D10" w:rsidP="00C40B25">
      <w:pPr>
        <w:numPr>
          <w:ilvl w:val="0"/>
          <w:numId w:val="12"/>
        </w:numPr>
        <w:spacing w:line="360" w:lineRule="auto"/>
      </w:pPr>
      <w:r>
        <w:lastRenderedPageBreak/>
        <w:t>Fill as many AFS chambers as you will need with Reichert capsules</w:t>
      </w:r>
      <w:r w:rsidR="00C40B25">
        <w:t>, 8 sections per chamber</w:t>
      </w:r>
      <w:r w:rsidR="00A677DE">
        <w:t>,</w:t>
      </w:r>
      <w:r w:rsidR="00C40B25">
        <w:t xml:space="preserve"> </w:t>
      </w:r>
      <w:r>
        <w:t xml:space="preserve">place </w:t>
      </w:r>
      <w:r w:rsidR="00C40B25">
        <w:t xml:space="preserve">chambers </w:t>
      </w:r>
      <w:r>
        <w:t>in AFS</w:t>
      </w:r>
      <w:r w:rsidR="00C40B25">
        <w:t xml:space="preserve">, and fill filtered UA into each chamber from the middle hole of the chamber. </w:t>
      </w:r>
      <w:r>
        <w:t xml:space="preserve">Cool chambers in the AFS machine for about </w:t>
      </w:r>
      <w:r w:rsidR="00A677DE">
        <w:t>2 hours</w:t>
      </w:r>
      <w:r>
        <w:t xml:space="preserve">. </w:t>
      </w:r>
    </w:p>
    <w:p w:rsidR="00F02D10" w:rsidRDefault="00154B63" w:rsidP="00F02D10">
      <w:pPr>
        <w:spacing w:line="360" w:lineRule="auto"/>
        <w:ind w:left="360"/>
      </w:pPr>
      <w:r>
        <w:rPr>
          <w:noProof/>
        </w:rPr>
        <w:drawing>
          <wp:anchor distT="0" distB="0" distL="114300" distR="114300" simplePos="0" relativeHeight="251671040" behindDoc="1" locked="0" layoutInCell="1" allowOverlap="0" wp14:anchorId="2994C3BA" wp14:editId="4B258F36">
            <wp:simplePos x="0" y="0"/>
            <wp:positionH relativeFrom="column">
              <wp:posOffset>571499</wp:posOffset>
            </wp:positionH>
            <wp:positionV relativeFrom="paragraph">
              <wp:posOffset>9525</wp:posOffset>
            </wp:positionV>
            <wp:extent cx="2409825" cy="1885237"/>
            <wp:effectExtent l="0" t="0" r="0" b="1270"/>
            <wp:wrapNone/>
            <wp:docPr id="34" name="Picture 34" descr="IMG_1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G_1098"/>
                    <pic:cNvPicPr>
                      <a:picLocks noChangeAspect="1" noChangeArrowheads="1"/>
                    </pic:cNvPicPr>
                  </pic:nvPicPr>
                  <pic:blipFill rotWithShape="1">
                    <a:blip r:embed="rId7">
                      <a:extLst>
                        <a:ext uri="{28A0092B-C50C-407E-A947-70E740481C1C}">
                          <a14:useLocalDpi xmlns:a14="http://schemas.microsoft.com/office/drawing/2010/main" val="0"/>
                        </a:ext>
                      </a:extLst>
                    </a:blip>
                    <a:srcRect l="35903" t="17776" r="17391" b="33551"/>
                    <a:stretch/>
                  </pic:blipFill>
                  <pic:spPr bwMode="auto">
                    <a:xfrm>
                      <a:off x="0" y="0"/>
                      <a:ext cx="2411884" cy="1886847"/>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02D10" w:rsidRPr="007D152A">
        <w:t>.</w:t>
      </w:r>
    </w:p>
    <w:p w:rsidR="00F02D10" w:rsidRDefault="00F02D10" w:rsidP="00F02D10">
      <w:pPr>
        <w:spacing w:line="360" w:lineRule="auto"/>
        <w:ind w:left="360"/>
      </w:pPr>
    </w:p>
    <w:p w:rsidR="00F02D10" w:rsidRDefault="00F02D10" w:rsidP="00F02D10">
      <w:pPr>
        <w:spacing w:line="360" w:lineRule="auto"/>
        <w:ind w:left="360"/>
      </w:pPr>
    </w:p>
    <w:p w:rsidR="00F02D10" w:rsidRDefault="00F02D10" w:rsidP="00F02D10">
      <w:pPr>
        <w:spacing w:line="360" w:lineRule="auto"/>
        <w:ind w:left="360"/>
      </w:pPr>
    </w:p>
    <w:p w:rsidR="00F02D10" w:rsidRDefault="00154B63" w:rsidP="00154B63">
      <w:pPr>
        <w:tabs>
          <w:tab w:val="left" w:pos="5370"/>
        </w:tabs>
        <w:spacing w:line="360" w:lineRule="auto"/>
        <w:ind w:left="360"/>
      </w:pPr>
      <w:r>
        <w:tab/>
      </w:r>
    </w:p>
    <w:p w:rsidR="00F02D10" w:rsidRDefault="00F02D10" w:rsidP="00F02D10">
      <w:pPr>
        <w:spacing w:line="360" w:lineRule="auto"/>
        <w:ind w:left="360"/>
      </w:pPr>
    </w:p>
    <w:p w:rsidR="00F02D10" w:rsidRDefault="00F02D10" w:rsidP="00F02D10">
      <w:pPr>
        <w:spacing w:line="360" w:lineRule="auto"/>
        <w:ind w:left="360"/>
      </w:pPr>
    </w:p>
    <w:p w:rsidR="00A677DE" w:rsidRPr="00A677DE" w:rsidRDefault="00F02D10" w:rsidP="00F72435">
      <w:pPr>
        <w:numPr>
          <w:ilvl w:val="0"/>
          <w:numId w:val="12"/>
        </w:numPr>
        <w:spacing w:line="360" w:lineRule="auto"/>
        <w:rPr>
          <w:b/>
        </w:rPr>
      </w:pPr>
      <w:r>
        <w:t>Use the program that will leave specimens at –90</w:t>
      </w:r>
      <w:r w:rsidRPr="00A677DE">
        <w:rPr>
          <w:rFonts w:cs="Times"/>
        </w:rPr>
        <w:t>°</w:t>
      </w:r>
      <w:r>
        <w:t>C for 30 hours, then raise temperature in 4</w:t>
      </w:r>
      <w:r w:rsidRPr="00A677DE">
        <w:rPr>
          <w:rFonts w:cs="Times"/>
        </w:rPr>
        <w:t>°</w:t>
      </w:r>
      <w:r>
        <w:t>C increments per hour to –45</w:t>
      </w:r>
      <w:r w:rsidRPr="00A677DE">
        <w:rPr>
          <w:rFonts w:cs="Times"/>
        </w:rPr>
        <w:t>°</w:t>
      </w:r>
      <w:r>
        <w:t xml:space="preserve">C  </w:t>
      </w:r>
    </w:p>
    <w:p w:rsidR="00F02D10" w:rsidRDefault="00F02D10" w:rsidP="00F02D10">
      <w:pPr>
        <w:numPr>
          <w:ilvl w:val="0"/>
          <w:numId w:val="12"/>
        </w:numPr>
        <w:spacing w:line="360" w:lineRule="auto"/>
      </w:pPr>
      <w:r>
        <w:t xml:space="preserve">You must wait 2-3 days before going on to Day 2 of AFS. </w:t>
      </w:r>
    </w:p>
    <w:p w:rsidR="008B7338" w:rsidRDefault="008B7338" w:rsidP="005C52B0">
      <w:pPr>
        <w:spacing w:line="360" w:lineRule="auto"/>
        <w:rPr>
          <w:u w:val="single"/>
        </w:rPr>
      </w:pPr>
    </w:p>
    <w:p w:rsidR="008B7338" w:rsidRDefault="008B7338" w:rsidP="005C52B0">
      <w:pPr>
        <w:spacing w:line="360" w:lineRule="auto"/>
        <w:rPr>
          <w:u w:val="single"/>
        </w:rPr>
      </w:pPr>
    </w:p>
    <w:p w:rsidR="00F02D10" w:rsidRPr="008B7338" w:rsidRDefault="00F02D10" w:rsidP="005C52B0">
      <w:pPr>
        <w:spacing w:line="360" w:lineRule="auto"/>
        <w:rPr>
          <w:b/>
          <w:color w:val="0000FF"/>
        </w:rPr>
      </w:pPr>
      <w:r w:rsidRPr="008B7338">
        <w:rPr>
          <w:b/>
          <w:color w:val="0000FF"/>
        </w:rPr>
        <w:t>Monday, Day 2: Lowicryl infiltration</w:t>
      </w:r>
    </w:p>
    <w:p w:rsidR="00F02D10" w:rsidRDefault="00F02D10" w:rsidP="005C52B0">
      <w:pPr>
        <w:numPr>
          <w:ilvl w:val="0"/>
          <w:numId w:val="16"/>
        </w:numPr>
        <w:spacing w:line="360" w:lineRule="auto"/>
      </w:pPr>
      <w:r>
        <w:t xml:space="preserve">Pre-cool </w:t>
      </w:r>
      <w:r w:rsidRPr="0040026E">
        <w:t xml:space="preserve">anhydrous </w:t>
      </w:r>
      <w:r w:rsidR="00A677DE">
        <w:t>acetone</w:t>
      </w:r>
      <w:r>
        <w:t xml:space="preserve"> for at least 20 mins in buffer chambers</w:t>
      </w:r>
      <w:r w:rsidR="00A677DE">
        <w:t>. Wash samples with anhydrous acetone</w:t>
      </w:r>
      <w:r>
        <w:t xml:space="preserve">, </w:t>
      </w:r>
      <w:r w:rsidR="00154B63">
        <w:t>3 times, 15 minutes per wash</w:t>
      </w:r>
      <w:r>
        <w:t xml:space="preserve">. Use plastic pipettes to </w:t>
      </w:r>
      <w:r w:rsidR="00154B63">
        <w:t>transfer solutions.</w:t>
      </w:r>
      <w:r>
        <w:t xml:space="preserve"> </w:t>
      </w:r>
      <w:r w:rsidR="00154B63">
        <w:t>Note: if you reuse the pipettes, leave them in the AFS chamber so you do not introduce condensation</w:t>
      </w:r>
    </w:p>
    <w:p w:rsidR="00F02D10" w:rsidRDefault="00F02D10" w:rsidP="00F02D10">
      <w:pPr>
        <w:spacing w:line="360" w:lineRule="auto"/>
        <w:ind w:left="360"/>
        <w:jc w:val="center"/>
      </w:pPr>
    </w:p>
    <w:p w:rsidR="00F02D10" w:rsidRDefault="00154B63" w:rsidP="00F02D10">
      <w:pPr>
        <w:spacing w:line="360" w:lineRule="auto"/>
        <w:ind w:left="360"/>
        <w:jc w:val="center"/>
      </w:pPr>
      <w:r>
        <w:rPr>
          <w:noProof/>
        </w:rPr>
        <w:drawing>
          <wp:inline distT="0" distB="0" distL="0" distR="0">
            <wp:extent cx="4385163" cy="4286250"/>
            <wp:effectExtent l="0" t="0" r="0" b="0"/>
            <wp:docPr id="4" name="Picture 4" descr="AFS buffer exch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FS buffer exchange"/>
                    <pic:cNvPicPr>
                      <a:picLocks noChangeAspect="1" noChangeArrowheads="1"/>
                    </pic:cNvPicPr>
                  </pic:nvPicPr>
                  <pic:blipFill rotWithShape="1">
                    <a:blip r:embed="rId8">
                      <a:extLst>
                        <a:ext uri="{28A0092B-C50C-407E-A947-70E740481C1C}">
                          <a14:useLocalDpi xmlns:a14="http://schemas.microsoft.com/office/drawing/2010/main" val="0"/>
                        </a:ext>
                      </a:extLst>
                    </a:blip>
                    <a:srcRect l="13433" r="29851" b="25287"/>
                    <a:stretch/>
                  </pic:blipFill>
                  <pic:spPr bwMode="auto">
                    <a:xfrm>
                      <a:off x="0" y="0"/>
                      <a:ext cx="4394420" cy="4295298"/>
                    </a:xfrm>
                    <a:prstGeom prst="rect">
                      <a:avLst/>
                    </a:prstGeom>
                    <a:noFill/>
                    <a:ln>
                      <a:noFill/>
                    </a:ln>
                    <a:extLst>
                      <a:ext uri="{53640926-AAD7-44D8-BBD7-CCE9431645EC}">
                        <a14:shadowObscured xmlns:a14="http://schemas.microsoft.com/office/drawing/2010/main"/>
                      </a:ext>
                    </a:extLst>
                  </pic:spPr>
                </pic:pic>
              </a:graphicData>
            </a:graphic>
          </wp:inline>
        </w:drawing>
      </w:r>
    </w:p>
    <w:p w:rsidR="00F02D10" w:rsidRDefault="00F02D10" w:rsidP="005C52B0">
      <w:pPr>
        <w:spacing w:line="360" w:lineRule="auto"/>
      </w:pPr>
    </w:p>
    <w:p w:rsidR="00F02D10" w:rsidRDefault="00F02D10" w:rsidP="005C52B0">
      <w:pPr>
        <w:numPr>
          <w:ilvl w:val="0"/>
          <w:numId w:val="16"/>
        </w:numPr>
        <w:spacing w:line="360" w:lineRule="auto"/>
      </w:pPr>
      <w:r>
        <w:t>Prepare resin as follows during the 1</w:t>
      </w:r>
      <w:r w:rsidRPr="0040026E">
        <w:rPr>
          <w:vertAlign w:val="superscript"/>
        </w:rPr>
        <w:t>st</w:t>
      </w:r>
      <w:r>
        <w:t xml:space="preserve"> 15 min wash or during initial cooling. Wear goggles and gloves. </w:t>
      </w:r>
    </w:p>
    <w:p w:rsidR="00F02D10" w:rsidRDefault="00F02D10" w:rsidP="00F02D10">
      <w:pPr>
        <w:ind w:left="360"/>
        <w:jc w:val="center"/>
      </w:pPr>
    </w:p>
    <w:p w:rsidR="00154B63" w:rsidRDefault="00154B63" w:rsidP="00F02D10">
      <w:pPr>
        <w:ind w:left="360"/>
        <w:jc w:val="center"/>
      </w:pPr>
    </w:p>
    <w:p w:rsidR="00F02D10" w:rsidRDefault="00F02D10" w:rsidP="00F02D10"/>
    <w:p w:rsidR="00F02D10" w:rsidRPr="00451519" w:rsidRDefault="00F02D10" w:rsidP="00F02D10">
      <w:pPr>
        <w:ind w:left="720"/>
        <w:jc w:val="center"/>
      </w:pPr>
      <w:r w:rsidRPr="00451519">
        <w:t xml:space="preserve">Use the </w:t>
      </w:r>
      <w:r w:rsidRPr="0040026E">
        <w:rPr>
          <w:b/>
        </w:rPr>
        <w:t>Lowicry HM20 Embedding Kit</w:t>
      </w:r>
      <w:r w:rsidRPr="00451519">
        <w:t xml:space="preserve"> </w:t>
      </w:r>
    </w:p>
    <w:p w:rsidR="00F02D10" w:rsidRDefault="00F02D10" w:rsidP="00F02D10">
      <w:pPr>
        <w:ind w:left="720"/>
        <w:jc w:val="center"/>
      </w:pPr>
      <w:r w:rsidRPr="00451519">
        <w:t>(Electron Microscopy Sciences-</w:t>
      </w:r>
      <w:r>
        <w:t xml:space="preserve"> Cat#14340)</w:t>
      </w:r>
    </w:p>
    <w:p w:rsidR="00F02D10" w:rsidRDefault="00F02D10" w:rsidP="00F02D10">
      <w:pPr>
        <w:ind w:left="720"/>
        <w:jc w:val="cente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749"/>
        <w:gridCol w:w="1720"/>
        <w:gridCol w:w="1720"/>
        <w:gridCol w:w="1720"/>
        <w:gridCol w:w="1721"/>
      </w:tblGrid>
      <w:tr w:rsidR="00F02D10" w:rsidRPr="00451519">
        <w:tc>
          <w:tcPr>
            <w:tcW w:w="1771" w:type="dxa"/>
          </w:tcPr>
          <w:p w:rsidR="00F02D10" w:rsidRPr="00451519" w:rsidRDefault="00F02D10" w:rsidP="00F02D10">
            <w:pPr>
              <w:jc w:val="center"/>
            </w:pPr>
            <w:r w:rsidRPr="00451519">
              <w:lastRenderedPageBreak/>
              <w:t># of Cylinders:</w:t>
            </w:r>
          </w:p>
        </w:tc>
        <w:tc>
          <w:tcPr>
            <w:tcW w:w="1771" w:type="dxa"/>
          </w:tcPr>
          <w:p w:rsidR="00F02D10" w:rsidRPr="00451519" w:rsidRDefault="00F02D10" w:rsidP="00F02D10">
            <w:pPr>
              <w:jc w:val="center"/>
            </w:pPr>
            <w:r w:rsidRPr="00451519">
              <w:t>1</w:t>
            </w:r>
          </w:p>
        </w:tc>
        <w:tc>
          <w:tcPr>
            <w:tcW w:w="1771" w:type="dxa"/>
          </w:tcPr>
          <w:p w:rsidR="00F02D10" w:rsidRPr="00451519" w:rsidRDefault="00F02D10" w:rsidP="00F02D10">
            <w:pPr>
              <w:jc w:val="center"/>
            </w:pPr>
            <w:r w:rsidRPr="00451519">
              <w:t>2</w:t>
            </w:r>
          </w:p>
        </w:tc>
        <w:tc>
          <w:tcPr>
            <w:tcW w:w="1771" w:type="dxa"/>
          </w:tcPr>
          <w:p w:rsidR="00F02D10" w:rsidRPr="00451519" w:rsidRDefault="00F02D10" w:rsidP="00F02D10">
            <w:pPr>
              <w:jc w:val="center"/>
            </w:pPr>
            <w:r w:rsidRPr="00451519">
              <w:t>3</w:t>
            </w:r>
          </w:p>
        </w:tc>
        <w:tc>
          <w:tcPr>
            <w:tcW w:w="1772" w:type="dxa"/>
          </w:tcPr>
          <w:p w:rsidR="00F02D10" w:rsidRPr="00451519" w:rsidRDefault="00F02D10" w:rsidP="00F02D10">
            <w:pPr>
              <w:jc w:val="center"/>
            </w:pPr>
            <w:r w:rsidRPr="00451519">
              <w:t>4</w:t>
            </w:r>
          </w:p>
        </w:tc>
      </w:tr>
      <w:tr w:rsidR="00F02D10" w:rsidRPr="00451519">
        <w:tc>
          <w:tcPr>
            <w:tcW w:w="1771" w:type="dxa"/>
          </w:tcPr>
          <w:p w:rsidR="00F02D10" w:rsidRPr="00451519" w:rsidRDefault="00F02D10" w:rsidP="00F02D10">
            <w:pPr>
              <w:jc w:val="center"/>
            </w:pPr>
            <w:r w:rsidRPr="00451519">
              <w:t>Crosslinker D</w:t>
            </w:r>
          </w:p>
        </w:tc>
        <w:tc>
          <w:tcPr>
            <w:tcW w:w="1771" w:type="dxa"/>
          </w:tcPr>
          <w:p w:rsidR="00F02D10" w:rsidRPr="00451519" w:rsidRDefault="00F02D10" w:rsidP="00F02D10">
            <w:pPr>
              <w:jc w:val="center"/>
            </w:pPr>
            <w:r w:rsidRPr="00451519">
              <w:t>4.47 g</w:t>
            </w:r>
          </w:p>
        </w:tc>
        <w:tc>
          <w:tcPr>
            <w:tcW w:w="1771" w:type="dxa"/>
          </w:tcPr>
          <w:p w:rsidR="00F02D10" w:rsidRPr="00451519" w:rsidRDefault="00F02D10" w:rsidP="00F02D10">
            <w:pPr>
              <w:jc w:val="center"/>
            </w:pPr>
            <w:r w:rsidRPr="00451519">
              <w:t>7.45 g</w:t>
            </w:r>
          </w:p>
        </w:tc>
        <w:tc>
          <w:tcPr>
            <w:tcW w:w="1771" w:type="dxa"/>
          </w:tcPr>
          <w:p w:rsidR="00F02D10" w:rsidRPr="00451519" w:rsidRDefault="00F02D10" w:rsidP="00F02D10">
            <w:pPr>
              <w:jc w:val="center"/>
            </w:pPr>
            <w:r w:rsidRPr="00451519">
              <w:t>10.43 g</w:t>
            </w:r>
          </w:p>
        </w:tc>
        <w:tc>
          <w:tcPr>
            <w:tcW w:w="1772" w:type="dxa"/>
          </w:tcPr>
          <w:p w:rsidR="00F02D10" w:rsidRPr="00451519" w:rsidRDefault="00F02D10" w:rsidP="00F02D10">
            <w:pPr>
              <w:jc w:val="center"/>
            </w:pPr>
            <w:r w:rsidRPr="00451519">
              <w:t>13.41 g</w:t>
            </w:r>
          </w:p>
        </w:tc>
      </w:tr>
      <w:tr w:rsidR="00F02D10" w:rsidRPr="00451519">
        <w:tc>
          <w:tcPr>
            <w:tcW w:w="1771" w:type="dxa"/>
          </w:tcPr>
          <w:p w:rsidR="00F02D10" w:rsidRPr="00451519" w:rsidRDefault="00F02D10" w:rsidP="00F02D10">
            <w:pPr>
              <w:jc w:val="center"/>
            </w:pPr>
            <w:r w:rsidRPr="00451519">
              <w:t>Monomer E</w:t>
            </w:r>
          </w:p>
        </w:tc>
        <w:tc>
          <w:tcPr>
            <w:tcW w:w="1771" w:type="dxa"/>
          </w:tcPr>
          <w:p w:rsidR="00F02D10" w:rsidRPr="00451519" w:rsidRDefault="00F02D10" w:rsidP="00F02D10">
            <w:pPr>
              <w:jc w:val="center"/>
            </w:pPr>
            <w:r w:rsidRPr="00451519">
              <w:t>25.53 g</w:t>
            </w:r>
          </w:p>
        </w:tc>
        <w:tc>
          <w:tcPr>
            <w:tcW w:w="1771" w:type="dxa"/>
          </w:tcPr>
          <w:p w:rsidR="00F02D10" w:rsidRPr="00451519" w:rsidRDefault="00F02D10" w:rsidP="00F02D10">
            <w:pPr>
              <w:jc w:val="center"/>
            </w:pPr>
            <w:r w:rsidRPr="00451519">
              <w:t>42.55 g</w:t>
            </w:r>
          </w:p>
        </w:tc>
        <w:tc>
          <w:tcPr>
            <w:tcW w:w="1771" w:type="dxa"/>
          </w:tcPr>
          <w:p w:rsidR="00F02D10" w:rsidRPr="00451519" w:rsidRDefault="00F02D10" w:rsidP="00F02D10">
            <w:pPr>
              <w:jc w:val="center"/>
            </w:pPr>
            <w:r w:rsidRPr="00451519">
              <w:t>59.57 g</w:t>
            </w:r>
          </w:p>
        </w:tc>
        <w:tc>
          <w:tcPr>
            <w:tcW w:w="1772" w:type="dxa"/>
          </w:tcPr>
          <w:p w:rsidR="00F02D10" w:rsidRPr="00451519" w:rsidRDefault="00F02D10" w:rsidP="00F02D10">
            <w:pPr>
              <w:jc w:val="center"/>
            </w:pPr>
            <w:r w:rsidRPr="00451519">
              <w:t>76.59 g</w:t>
            </w:r>
          </w:p>
        </w:tc>
      </w:tr>
      <w:tr w:rsidR="00F02D10" w:rsidRPr="00451519">
        <w:tc>
          <w:tcPr>
            <w:tcW w:w="1771" w:type="dxa"/>
          </w:tcPr>
          <w:p w:rsidR="00F02D10" w:rsidRPr="00451519" w:rsidRDefault="00F02D10" w:rsidP="00F02D10">
            <w:pPr>
              <w:jc w:val="center"/>
            </w:pPr>
            <w:r w:rsidRPr="00451519">
              <w:t>Initiator C</w:t>
            </w:r>
          </w:p>
        </w:tc>
        <w:tc>
          <w:tcPr>
            <w:tcW w:w="1771" w:type="dxa"/>
          </w:tcPr>
          <w:p w:rsidR="00F02D10" w:rsidRPr="00451519" w:rsidRDefault="00F02D10" w:rsidP="00F02D10">
            <w:pPr>
              <w:jc w:val="center"/>
            </w:pPr>
            <w:r w:rsidRPr="00451519">
              <w:t>0.15 g</w:t>
            </w:r>
          </w:p>
        </w:tc>
        <w:tc>
          <w:tcPr>
            <w:tcW w:w="1771" w:type="dxa"/>
          </w:tcPr>
          <w:p w:rsidR="00F02D10" w:rsidRPr="00451519" w:rsidRDefault="00F02D10" w:rsidP="00F02D10">
            <w:pPr>
              <w:jc w:val="center"/>
            </w:pPr>
            <w:r w:rsidRPr="00451519">
              <w:t>0.25 g</w:t>
            </w:r>
          </w:p>
        </w:tc>
        <w:tc>
          <w:tcPr>
            <w:tcW w:w="1771" w:type="dxa"/>
          </w:tcPr>
          <w:p w:rsidR="00F02D10" w:rsidRPr="00451519" w:rsidRDefault="00F02D10" w:rsidP="00F02D10">
            <w:pPr>
              <w:jc w:val="center"/>
            </w:pPr>
            <w:r w:rsidRPr="00451519">
              <w:t>0.35 g</w:t>
            </w:r>
          </w:p>
        </w:tc>
        <w:tc>
          <w:tcPr>
            <w:tcW w:w="1772" w:type="dxa"/>
          </w:tcPr>
          <w:p w:rsidR="00F02D10" w:rsidRPr="00451519" w:rsidRDefault="00F02D10" w:rsidP="00F02D10">
            <w:pPr>
              <w:jc w:val="center"/>
            </w:pPr>
            <w:r w:rsidRPr="00451519">
              <w:t>0.45 g</w:t>
            </w:r>
          </w:p>
        </w:tc>
      </w:tr>
    </w:tbl>
    <w:p w:rsidR="00F02D10" w:rsidRPr="00451519" w:rsidRDefault="00F02D10" w:rsidP="008B7338">
      <w:pPr>
        <w:spacing w:line="360" w:lineRule="auto"/>
        <w:ind w:left="720"/>
      </w:pPr>
      <w:r w:rsidRPr="00451519">
        <w:rPr>
          <w:b/>
        </w:rPr>
        <w:t>Be extremely careful! Monomer E is smelly but Initiator C is a neurotoxin!</w:t>
      </w:r>
    </w:p>
    <w:p w:rsidR="00F02D10" w:rsidRPr="00451519" w:rsidRDefault="00F02D10" w:rsidP="00F02D10">
      <w:pPr>
        <w:spacing w:line="360" w:lineRule="auto"/>
        <w:ind w:left="720"/>
      </w:pPr>
      <w:r w:rsidRPr="00451519">
        <w:t>-Add each chemical or solution to a plastic beaker on the scale- tare between each reading. Use a plastic pipette cut at an angle as a spoon.</w:t>
      </w:r>
    </w:p>
    <w:p w:rsidR="00F02D10" w:rsidRPr="00451519" w:rsidRDefault="00F02D10" w:rsidP="00F02D10">
      <w:pPr>
        <w:spacing w:line="360" w:lineRule="auto"/>
        <w:ind w:left="720"/>
      </w:pPr>
      <w:r w:rsidRPr="00451519">
        <w:t xml:space="preserve">-After adding Monomer E, use a transfer pipette with bulb cut off to </w:t>
      </w:r>
      <w:r w:rsidRPr="008350F9">
        <w:rPr>
          <w:b/>
          <w:i/>
        </w:rPr>
        <w:t>bubble nitrogen gas</w:t>
      </w:r>
      <w:r w:rsidRPr="00451519">
        <w:t xml:space="preserve"> into the beaker for two minutes to remove oxygen</w:t>
      </w:r>
      <w:r w:rsidR="008B7338">
        <w:t xml:space="preserve"> and mix the liquid</w:t>
      </w:r>
      <w:r w:rsidRPr="00451519">
        <w:t>.</w:t>
      </w:r>
    </w:p>
    <w:p w:rsidR="00F02D10" w:rsidRPr="00451519" w:rsidRDefault="00F02D10" w:rsidP="00F02D10">
      <w:pPr>
        <w:spacing w:line="360" w:lineRule="auto"/>
        <w:ind w:left="720"/>
      </w:pPr>
      <w:r w:rsidRPr="00451519">
        <w:t xml:space="preserve">-Then add Initiator C. Again bubble nitrogen gas for two minutes. </w:t>
      </w:r>
    </w:p>
    <w:p w:rsidR="00F02D10" w:rsidRDefault="00F02D10" w:rsidP="00F02D10">
      <w:pPr>
        <w:spacing w:line="360" w:lineRule="auto"/>
        <w:ind w:left="720"/>
      </w:pPr>
      <w:r w:rsidRPr="00451519">
        <w:t>-</w:t>
      </w:r>
      <w:r>
        <w:t>Leave covered solution in hood. Clean the scale well with methanol or acetone after use!</w:t>
      </w:r>
    </w:p>
    <w:p w:rsidR="00F02D10" w:rsidRDefault="00F02D10" w:rsidP="00F02D10">
      <w:pPr>
        <w:spacing w:line="360" w:lineRule="auto"/>
        <w:ind w:left="720"/>
      </w:pPr>
    </w:p>
    <w:p w:rsidR="00F02D10" w:rsidRDefault="00F02D10" w:rsidP="00F02D10">
      <w:pPr>
        <w:numPr>
          <w:ilvl w:val="0"/>
          <w:numId w:val="16"/>
        </w:numPr>
        <w:spacing w:line="360" w:lineRule="auto"/>
      </w:pPr>
      <w:r>
        <w:t>To do infiltration with Lowicryl HM20 resin at -45</w:t>
      </w:r>
      <w:r>
        <w:rPr>
          <w:vertAlign w:val="superscript"/>
        </w:rPr>
        <w:t>o</w:t>
      </w:r>
      <w:r>
        <w:t>C, change buffers every two hours as follows. Be sure to pre-cool the buffers for at least twenty minutes each</w:t>
      </w:r>
      <w:r w:rsidR="008B7338">
        <w:t xml:space="preserve"> time</w:t>
      </w:r>
      <w:r>
        <w:t xml:space="preserve"> before changing (You can stack them all in at the same time</w:t>
      </w:r>
      <w:r w:rsidR="008B7338">
        <w:t xml:space="preserve"> if space allows</w:t>
      </w:r>
      <w:r>
        <w:t>).</w:t>
      </w:r>
    </w:p>
    <w:p w:rsidR="00F02D10" w:rsidRDefault="00F02D10" w:rsidP="00F02D10">
      <w:pPr>
        <w:numPr>
          <w:ilvl w:val="1"/>
          <w:numId w:val="16"/>
        </w:numPr>
        <w:spacing w:line="360" w:lineRule="auto"/>
      </w:pPr>
      <w:r>
        <w:rPr>
          <w:i/>
        </w:rPr>
        <w:t xml:space="preserve"> Lowicryl/</w:t>
      </w:r>
      <w:r w:rsidR="00154B63">
        <w:rPr>
          <w:i/>
        </w:rPr>
        <w:t xml:space="preserve">acetone </w:t>
      </w:r>
      <w:r>
        <w:rPr>
          <w:i/>
        </w:rPr>
        <w:t>1:1</w:t>
      </w:r>
      <w:r>
        <w:t xml:space="preserve"> </w:t>
      </w:r>
      <w:r>
        <w:tab/>
        <w:t>2 hours</w:t>
      </w:r>
    </w:p>
    <w:p w:rsidR="00F02D10" w:rsidRDefault="00154B63" w:rsidP="00F02D10">
      <w:pPr>
        <w:numPr>
          <w:ilvl w:val="0"/>
          <w:numId w:val="17"/>
        </w:numPr>
        <w:spacing w:line="360" w:lineRule="auto"/>
      </w:pPr>
      <w:r>
        <w:rPr>
          <w:i/>
        </w:rPr>
        <w:t xml:space="preserve">Lowicryl/acetone </w:t>
      </w:r>
      <w:r w:rsidR="00F02D10">
        <w:rPr>
          <w:i/>
        </w:rPr>
        <w:t xml:space="preserve"> 2:1</w:t>
      </w:r>
      <w:r w:rsidR="00F02D10">
        <w:t xml:space="preserve"> </w:t>
      </w:r>
      <w:r w:rsidR="00F02D10">
        <w:tab/>
        <w:t>2 hours</w:t>
      </w:r>
    </w:p>
    <w:p w:rsidR="00F02D10" w:rsidRDefault="00F02D10" w:rsidP="00F02D10">
      <w:pPr>
        <w:numPr>
          <w:ilvl w:val="0"/>
          <w:numId w:val="17"/>
        </w:numPr>
        <w:spacing w:line="360" w:lineRule="auto"/>
      </w:pPr>
      <w:r>
        <w:rPr>
          <w:i/>
        </w:rPr>
        <w:t>Pure Lowicryl</w:t>
      </w:r>
      <w:r>
        <w:t xml:space="preserve">             </w:t>
      </w:r>
      <w:r>
        <w:tab/>
        <w:t xml:space="preserve"> </w:t>
      </w:r>
      <w:r>
        <w:tab/>
        <w:t xml:space="preserve">2 hours  </w:t>
      </w:r>
    </w:p>
    <w:p w:rsidR="00F02D10" w:rsidRDefault="00F02D10" w:rsidP="00F02D10">
      <w:pPr>
        <w:numPr>
          <w:ilvl w:val="0"/>
          <w:numId w:val="17"/>
        </w:numPr>
        <w:spacing w:line="360" w:lineRule="auto"/>
      </w:pPr>
      <w:r>
        <w:rPr>
          <w:i/>
        </w:rPr>
        <w:t>Pure Lowicryl</w:t>
      </w:r>
      <w:r>
        <w:t xml:space="preserve">              </w:t>
      </w:r>
      <w:r>
        <w:tab/>
        <w:t>O</w:t>
      </w:r>
      <w:r w:rsidR="00154B63">
        <w:t>ver Night</w:t>
      </w:r>
    </w:p>
    <w:p w:rsidR="00F02D10" w:rsidRDefault="00F02D10" w:rsidP="00F02D10">
      <w:pPr>
        <w:spacing w:line="360" w:lineRule="auto"/>
      </w:pPr>
      <w:r>
        <w:t>_______________________________________________________________________</w:t>
      </w:r>
    </w:p>
    <w:p w:rsidR="00F02D10" w:rsidRDefault="00F02D10" w:rsidP="00F02D10">
      <w:pPr>
        <w:pStyle w:val="Heading4"/>
        <w:spacing w:line="360" w:lineRule="auto"/>
      </w:pPr>
      <w:r>
        <w:lastRenderedPageBreak/>
        <w:t>Tuesday, Day 3: UV-Polymerization</w:t>
      </w:r>
    </w:p>
    <w:p w:rsidR="00F02D10" w:rsidRPr="006D6A64" w:rsidRDefault="00F02D10" w:rsidP="00F02D10">
      <w:pPr>
        <w:numPr>
          <w:ins w:id="3" w:author="Andrea Gore" w:date="2011-02-25T13:46:00Z"/>
        </w:numPr>
      </w:pPr>
    </w:p>
    <w:p w:rsidR="00F02D10" w:rsidRDefault="00F02D10" w:rsidP="00F02D10">
      <w:pPr>
        <w:numPr>
          <w:ilvl w:val="0"/>
          <w:numId w:val="18"/>
        </w:numPr>
      </w:pPr>
      <w:r>
        <w:t xml:space="preserve">Prepare labels for each block using font size 6. </w:t>
      </w:r>
      <w:r w:rsidR="00154B63">
        <w:t>Insert the rolled label for each block into Reichert capsules.</w:t>
      </w:r>
    </w:p>
    <w:p w:rsidR="00F02D10" w:rsidRPr="007D3886" w:rsidRDefault="00F02D10" w:rsidP="00F02D10">
      <w:pPr>
        <w:numPr>
          <w:ilvl w:val="0"/>
          <w:numId w:val="18"/>
        </w:numPr>
      </w:pPr>
      <w:r>
        <w:t>Add more LN</w:t>
      </w:r>
      <w:r w:rsidRPr="00EB6156">
        <w:rPr>
          <w:vertAlign w:val="subscript"/>
        </w:rPr>
        <w:t>2</w:t>
      </w:r>
      <w:r>
        <w:t xml:space="preserve"> to the AFS machine</w:t>
      </w:r>
      <w:r w:rsidR="008B7338">
        <w:t>.</w:t>
      </w:r>
    </w:p>
    <w:p w:rsidR="00F02D10" w:rsidRDefault="00F02D10">
      <w:pPr>
        <w:numPr>
          <w:ilvl w:val="0"/>
          <w:numId w:val="18"/>
        </w:numPr>
      </w:pPr>
      <w:r>
        <w:t>Bubble lowicryl HM20 w/ N2 gas to get rid of O2 in ho</w:t>
      </w:r>
      <w:r w:rsidR="008B7338">
        <w:t xml:space="preserve">od.  </w:t>
      </w:r>
      <w:r>
        <w:t>Pre-cool for 20</w:t>
      </w:r>
      <w:r w:rsidR="00154B63">
        <w:t xml:space="preserve"> </w:t>
      </w:r>
      <w:r>
        <w:t>mins.</w:t>
      </w:r>
    </w:p>
    <w:p w:rsidR="00F02D10" w:rsidRDefault="00F02D10" w:rsidP="00F02D10">
      <w:pPr>
        <w:numPr>
          <w:ilvl w:val="0"/>
          <w:numId w:val="18"/>
        </w:numPr>
      </w:pPr>
      <w:r>
        <w:t>Change solution to the pre-cooled Lowicryl, and leave for 1 hour.</w:t>
      </w:r>
    </w:p>
    <w:p w:rsidR="00F02D10" w:rsidRDefault="00F02D10" w:rsidP="00F02D10">
      <w:pPr>
        <w:numPr>
          <w:ilvl w:val="0"/>
          <w:numId w:val="18"/>
        </w:numPr>
      </w:pPr>
      <w:r>
        <w:t>Place small gel capsules into the G chamber (Fig. 8) and cool in AFS. Fill capsules with Lowicryl.</w:t>
      </w:r>
    </w:p>
    <w:p w:rsidR="00F02D10" w:rsidRDefault="00154B63" w:rsidP="00F02D10">
      <w:pPr>
        <w:numPr>
          <w:ilvl w:val="0"/>
          <w:numId w:val="18"/>
        </w:numPr>
      </w:pPr>
      <w:r>
        <w:t xml:space="preserve">Place holders </w:t>
      </w:r>
      <w:r w:rsidR="00842F94">
        <w:t xml:space="preserve">(central pole to rest spider cover upon) </w:t>
      </w:r>
      <w:r>
        <w:t>in</w:t>
      </w:r>
      <w:r w:rsidR="00F02D10">
        <w:t xml:space="preserve"> buffer containers</w:t>
      </w:r>
      <w:r>
        <w:t>, fill</w:t>
      </w:r>
      <w:r w:rsidR="00F02D10">
        <w:t xml:space="preserve"> </w:t>
      </w:r>
      <w:r>
        <w:t xml:space="preserve">1/8 </w:t>
      </w:r>
      <w:r w:rsidR="00F02D10">
        <w:t xml:space="preserve">with </w:t>
      </w:r>
      <w:r>
        <w:t>acetone</w:t>
      </w:r>
      <w:r w:rsidR="00F02D10">
        <w:t xml:space="preserve"> (Fig. 9). Pre-cool for at least 20mins.</w:t>
      </w:r>
    </w:p>
    <w:p w:rsidR="00842F94" w:rsidRDefault="00842F94" w:rsidP="00F02D10">
      <w:pPr>
        <w:ind w:left="360"/>
        <w:jc w:val="center"/>
      </w:pPr>
    </w:p>
    <w:p w:rsidR="00842F94" w:rsidRDefault="00842F94" w:rsidP="00F02D10">
      <w:pPr>
        <w:ind w:left="360"/>
        <w:jc w:val="center"/>
      </w:pPr>
      <w:r>
        <w:rPr>
          <w:noProof/>
        </w:rPr>
        <w:drawing>
          <wp:anchor distT="0" distB="0" distL="114300" distR="114300" simplePos="0" relativeHeight="251673088" behindDoc="0" locked="0" layoutInCell="1" allowOverlap="1" wp14:anchorId="46FA6315" wp14:editId="0EB80190">
            <wp:simplePos x="0" y="0"/>
            <wp:positionH relativeFrom="column">
              <wp:posOffset>3295650</wp:posOffset>
            </wp:positionH>
            <wp:positionV relativeFrom="paragraph">
              <wp:posOffset>5715</wp:posOffset>
            </wp:positionV>
            <wp:extent cx="1390650" cy="1495425"/>
            <wp:effectExtent l="0" t="0" r="0" b="9525"/>
            <wp:wrapSquare wrapText="bothSides"/>
            <wp:docPr id="7" name="Picture 7" descr="IMG_1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G_1495"/>
                    <pic:cNvPicPr>
                      <a:picLocks noChangeAspect="1" noChangeArrowheads="1"/>
                    </pic:cNvPicPr>
                  </pic:nvPicPr>
                  <pic:blipFill rotWithShape="1">
                    <a:blip r:embed="rId9">
                      <a:extLst>
                        <a:ext uri="{28A0092B-C50C-407E-A947-70E740481C1C}">
                          <a14:useLocalDpi xmlns:a14="http://schemas.microsoft.com/office/drawing/2010/main" val="0"/>
                        </a:ext>
                      </a:extLst>
                    </a:blip>
                    <a:srcRect l="22569" t="10471" r="20622" b="7330"/>
                    <a:stretch/>
                  </pic:blipFill>
                  <pic:spPr bwMode="auto">
                    <a:xfrm>
                      <a:off x="0" y="0"/>
                      <a:ext cx="1390650" cy="1495425"/>
                    </a:xfrm>
                    <a:prstGeom prst="rect">
                      <a:avLst/>
                    </a:prstGeom>
                    <a:noFill/>
                    <a:ln>
                      <a:noFill/>
                    </a:ln>
                    <a:extLst>
                      <a:ext uri="{53640926-AAD7-44D8-BBD7-CCE9431645EC}">
                        <a14:shadowObscured xmlns:a14="http://schemas.microsoft.com/office/drawing/2010/main"/>
                      </a:ext>
                    </a:extLst>
                  </pic:spPr>
                </pic:pic>
              </a:graphicData>
            </a:graphic>
          </wp:anchor>
        </w:drawing>
      </w:r>
    </w:p>
    <w:p w:rsidR="00F02D10" w:rsidRDefault="00842F94" w:rsidP="00F02D10">
      <w:pPr>
        <w:ind w:left="360"/>
        <w:jc w:val="center"/>
      </w:pPr>
      <w:r>
        <w:rPr>
          <w:noProof/>
        </w:rPr>
        <w:drawing>
          <wp:anchor distT="0" distB="0" distL="114300" distR="114300" simplePos="0" relativeHeight="251672064" behindDoc="1" locked="0" layoutInCell="1" allowOverlap="1" wp14:anchorId="73BD2D5A" wp14:editId="3B81D714">
            <wp:simplePos x="0" y="0"/>
            <wp:positionH relativeFrom="column">
              <wp:posOffset>361950</wp:posOffset>
            </wp:positionH>
            <wp:positionV relativeFrom="paragraph">
              <wp:posOffset>9525</wp:posOffset>
            </wp:positionV>
            <wp:extent cx="1352550" cy="1400175"/>
            <wp:effectExtent l="0" t="0" r="0" b="9525"/>
            <wp:wrapTight wrapText="bothSides">
              <wp:wrapPolygon edited="0">
                <wp:start x="0" y="0"/>
                <wp:lineTo x="0" y="21453"/>
                <wp:lineTo x="21296" y="21453"/>
                <wp:lineTo x="21296" y="0"/>
                <wp:lineTo x="0" y="0"/>
              </wp:wrapPolygon>
            </wp:wrapTight>
            <wp:docPr id="6" name="Picture 6" descr="IMG_1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G_1494"/>
                    <pic:cNvPicPr>
                      <a:picLocks noChangeAspect="1" noChangeArrowheads="1"/>
                    </pic:cNvPicPr>
                  </pic:nvPicPr>
                  <pic:blipFill rotWithShape="1">
                    <a:blip r:embed="rId10">
                      <a:extLst>
                        <a:ext uri="{28A0092B-C50C-407E-A947-70E740481C1C}">
                          <a14:useLocalDpi xmlns:a14="http://schemas.microsoft.com/office/drawing/2010/main" val="0"/>
                        </a:ext>
                      </a:extLst>
                    </a:blip>
                    <a:srcRect l="28869" t="24823" r="31547" b="25532"/>
                    <a:stretch/>
                  </pic:blipFill>
                  <pic:spPr bwMode="auto">
                    <a:xfrm>
                      <a:off x="0" y="0"/>
                      <a:ext cx="1352550" cy="14001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F02D10" w:rsidRDefault="00F02D10" w:rsidP="00F02D10"/>
    <w:p w:rsidR="00842F94" w:rsidRDefault="00842F94" w:rsidP="00F02D10">
      <w:pPr>
        <w:ind w:left="360"/>
        <w:jc w:val="center"/>
      </w:pPr>
    </w:p>
    <w:p w:rsidR="00842F94" w:rsidRDefault="00842F94" w:rsidP="00F02D10">
      <w:pPr>
        <w:ind w:left="360"/>
        <w:jc w:val="center"/>
      </w:pPr>
    </w:p>
    <w:p w:rsidR="00842F94" w:rsidRDefault="00842F94" w:rsidP="00F02D10">
      <w:pPr>
        <w:ind w:left="360"/>
        <w:jc w:val="center"/>
      </w:pPr>
    </w:p>
    <w:p w:rsidR="00842F94" w:rsidRDefault="00842F94" w:rsidP="00F02D10">
      <w:pPr>
        <w:ind w:left="360"/>
        <w:jc w:val="center"/>
      </w:pPr>
    </w:p>
    <w:p w:rsidR="00842F94" w:rsidRDefault="00842F94" w:rsidP="00F02D10">
      <w:pPr>
        <w:ind w:left="360"/>
        <w:jc w:val="center"/>
      </w:pPr>
    </w:p>
    <w:p w:rsidR="00842F94" w:rsidRDefault="00842F94" w:rsidP="00F02D10">
      <w:pPr>
        <w:ind w:left="360"/>
        <w:jc w:val="center"/>
      </w:pPr>
    </w:p>
    <w:p w:rsidR="00F02D10" w:rsidRDefault="00842F94" w:rsidP="00F02D10">
      <w:pPr>
        <w:ind w:left="360"/>
        <w:jc w:val="center"/>
      </w:pPr>
      <w:r>
        <w:t>G Chamber</w:t>
      </w:r>
      <w:r>
        <w:tab/>
      </w:r>
      <w:r>
        <w:tab/>
      </w:r>
      <w:r>
        <w:tab/>
        <w:t xml:space="preserve">  </w:t>
      </w:r>
      <w:r w:rsidR="00154B63">
        <w:t>Buffer containers with holders</w:t>
      </w:r>
    </w:p>
    <w:p w:rsidR="00F02D10" w:rsidRDefault="00F02D10" w:rsidP="00F02D10">
      <w:pPr>
        <w:ind w:left="360"/>
        <w:jc w:val="center"/>
      </w:pPr>
    </w:p>
    <w:p w:rsidR="00F02D10" w:rsidRDefault="00F02D10" w:rsidP="00842F94">
      <w:pPr>
        <w:numPr>
          <w:ilvl w:val="0"/>
          <w:numId w:val="18"/>
        </w:numPr>
      </w:pPr>
      <w:r>
        <w:t xml:space="preserve">Move the Reichert capsules </w:t>
      </w:r>
      <w:r w:rsidR="00842F94">
        <w:t xml:space="preserve">to gelatin </w:t>
      </w:r>
      <w:r>
        <w:t>capsules</w:t>
      </w:r>
      <w:r w:rsidR="00842F94">
        <w:t xml:space="preserve"> using the </w:t>
      </w:r>
      <w:r>
        <w:t>“spider cover”</w:t>
      </w:r>
      <w:r w:rsidR="00842F94">
        <w:t>.</w:t>
      </w:r>
      <w:r>
        <w:t xml:space="preserve"> Push hard for </w:t>
      </w:r>
      <w:r w:rsidR="00842F94">
        <w:t xml:space="preserve">tight </w:t>
      </w:r>
      <w:r>
        <w:t xml:space="preserve">fit.  </w:t>
      </w:r>
    </w:p>
    <w:p w:rsidR="00F02D10" w:rsidRDefault="00F02D10" w:rsidP="00F02D10">
      <w:pPr>
        <w:ind w:left="360"/>
      </w:pPr>
    </w:p>
    <w:p w:rsidR="00F02D10" w:rsidRDefault="00154B63" w:rsidP="00F02D10">
      <w:pPr>
        <w:ind w:left="360"/>
        <w:jc w:val="center"/>
      </w:pPr>
      <w:r>
        <w:rPr>
          <w:noProof/>
        </w:rPr>
        <w:lastRenderedPageBreak/>
        <w:drawing>
          <wp:inline distT="0" distB="0" distL="0" distR="0">
            <wp:extent cx="1190625" cy="1281052"/>
            <wp:effectExtent l="0" t="0" r="0" b="0"/>
            <wp:docPr id="8" name="Picture 8" descr="IMG_1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G_1496"/>
                    <pic:cNvPicPr>
                      <a:picLocks noChangeAspect="1" noChangeArrowheads="1"/>
                    </pic:cNvPicPr>
                  </pic:nvPicPr>
                  <pic:blipFill rotWithShape="1">
                    <a:blip r:embed="rId11">
                      <a:extLst>
                        <a:ext uri="{28A0092B-C50C-407E-A947-70E740481C1C}">
                          <a14:useLocalDpi xmlns:a14="http://schemas.microsoft.com/office/drawing/2010/main" val="0"/>
                        </a:ext>
                      </a:extLst>
                    </a:blip>
                    <a:srcRect l="65801" t="32485" b="13375"/>
                    <a:stretch/>
                  </pic:blipFill>
                  <pic:spPr bwMode="auto">
                    <a:xfrm>
                      <a:off x="0" y="0"/>
                      <a:ext cx="1198793" cy="1289841"/>
                    </a:xfrm>
                    <a:prstGeom prst="rect">
                      <a:avLst/>
                    </a:prstGeom>
                    <a:noFill/>
                    <a:ln>
                      <a:noFill/>
                    </a:ln>
                    <a:extLst>
                      <a:ext uri="{53640926-AAD7-44D8-BBD7-CCE9431645EC}">
                        <a14:shadowObscured xmlns:a14="http://schemas.microsoft.com/office/drawing/2010/main"/>
                      </a:ext>
                    </a:extLst>
                  </pic:spPr>
                </pic:pic>
              </a:graphicData>
            </a:graphic>
          </wp:inline>
        </w:drawing>
      </w:r>
    </w:p>
    <w:p w:rsidR="00842F94" w:rsidRDefault="00842F94" w:rsidP="00F02D10">
      <w:pPr>
        <w:ind w:left="360"/>
        <w:jc w:val="center"/>
      </w:pPr>
      <w:r>
        <w:t>Spider Cover</w:t>
      </w:r>
    </w:p>
    <w:p w:rsidR="00F02D10" w:rsidRDefault="00F02D10" w:rsidP="00F02D10">
      <w:pPr>
        <w:ind w:left="360"/>
        <w:jc w:val="center"/>
      </w:pPr>
    </w:p>
    <w:p w:rsidR="00F02D10" w:rsidRDefault="00F02D10" w:rsidP="00F02D10">
      <w:pPr>
        <w:numPr>
          <w:ilvl w:val="0"/>
          <w:numId w:val="18"/>
        </w:numPr>
      </w:pPr>
      <w:r>
        <w:t xml:space="preserve">Transfer capsules to </w:t>
      </w:r>
      <w:r w:rsidR="00842F94">
        <w:t>acetone</w:t>
      </w:r>
      <w:r>
        <w:t xml:space="preserve"> container (with central pole to rest spider cover upon).</w:t>
      </w:r>
      <w:r w:rsidR="00842F94">
        <w:t>Acetone</w:t>
      </w:r>
      <w:r>
        <w:t xml:space="preserve"> acts as a temperature sink during UV-light polymerization.</w:t>
      </w:r>
    </w:p>
    <w:p w:rsidR="00842F94" w:rsidRDefault="00842F94" w:rsidP="00B963D8">
      <w:pPr>
        <w:numPr>
          <w:ilvl w:val="0"/>
          <w:numId w:val="18"/>
        </w:numPr>
      </w:pPr>
      <w:r>
        <w:t>Put UV light</w:t>
      </w:r>
      <w:r w:rsidR="00F02D10">
        <w:t xml:space="preserve"> </w:t>
      </w:r>
      <w:r>
        <w:t>in place</w:t>
      </w:r>
      <w:r w:rsidR="00F02D10">
        <w:t xml:space="preserve">, plug </w:t>
      </w:r>
      <w:r>
        <w:t>in</w:t>
      </w:r>
      <w:r w:rsidR="00F02D10">
        <w:t xml:space="preserve"> </w:t>
      </w:r>
    </w:p>
    <w:p w:rsidR="00F02D10" w:rsidRDefault="00F02D10" w:rsidP="00B963D8">
      <w:pPr>
        <w:numPr>
          <w:ilvl w:val="0"/>
          <w:numId w:val="18"/>
        </w:numPr>
      </w:pPr>
      <w:r>
        <w:t xml:space="preserve">Select </w:t>
      </w:r>
      <w:r w:rsidR="00842F94">
        <w:t>program</w:t>
      </w:r>
      <w:r>
        <w:t>, 24hr at -45</w:t>
      </w:r>
      <w:r w:rsidRPr="00842F94">
        <w:rPr>
          <w:vertAlign w:val="superscript"/>
        </w:rPr>
        <w:t>o</w:t>
      </w:r>
      <w:r>
        <w:t>C. Increase temp to 0</w:t>
      </w:r>
      <w:r w:rsidRPr="00842F94">
        <w:rPr>
          <w:vertAlign w:val="superscript"/>
        </w:rPr>
        <w:t>o</w:t>
      </w:r>
      <w:r>
        <w:t xml:space="preserve">C (increase </w:t>
      </w:r>
      <w:r w:rsidRPr="002F0A7E">
        <w:t>4</w:t>
      </w:r>
      <w:r w:rsidRPr="00842F94">
        <w:rPr>
          <w:rFonts w:cs="Times"/>
        </w:rPr>
        <w:t>°</w:t>
      </w:r>
      <w:r w:rsidRPr="002F0A7E">
        <w:t>C</w:t>
      </w:r>
      <w:r>
        <w:t xml:space="preserve"> /hr), 35hr at 0</w:t>
      </w:r>
      <w:r w:rsidRPr="002F0A7E">
        <w:t>°</w:t>
      </w:r>
      <w:r>
        <w:t>C.</w:t>
      </w:r>
    </w:p>
    <w:p w:rsidR="00F02D10" w:rsidRDefault="00F02D10" w:rsidP="00F02D10">
      <w:pPr>
        <w:ind w:left="360"/>
      </w:pPr>
      <w:r>
        <w:t>____________________________________________________________________</w:t>
      </w:r>
    </w:p>
    <w:p w:rsidR="00F02D10" w:rsidRPr="00451519" w:rsidRDefault="00F02D10">
      <w:pPr>
        <w:pStyle w:val="Heading4"/>
        <w:rPr>
          <w:color w:val="auto"/>
        </w:rPr>
      </w:pPr>
      <w:r>
        <w:t>Friday, Day 4: Clean Up</w:t>
      </w:r>
    </w:p>
    <w:p w:rsidR="00F02D10" w:rsidRDefault="00F02D10">
      <w:pPr>
        <w:pStyle w:val="BodyText"/>
        <w:rPr>
          <w:b w:val="0"/>
        </w:rPr>
      </w:pPr>
      <w:r>
        <w:rPr>
          <w:b w:val="0"/>
        </w:rPr>
        <w:t xml:space="preserve">Take out the specimen and check if the tissue is there.  Clean everything with </w:t>
      </w:r>
      <w:r w:rsidR="00842F94">
        <w:rPr>
          <w:b w:val="0"/>
        </w:rPr>
        <w:t>acetone</w:t>
      </w:r>
      <w:r>
        <w:rPr>
          <w:b w:val="0"/>
        </w:rPr>
        <w:t xml:space="preserve">. </w:t>
      </w:r>
    </w:p>
    <w:p w:rsidR="00F02D10" w:rsidRDefault="00F02D10">
      <w:pPr>
        <w:rPr>
          <w:b/>
        </w:rPr>
      </w:pPr>
    </w:p>
    <w:p w:rsidR="00F02D10" w:rsidRDefault="00F02D10" w:rsidP="00F02D10">
      <w:pPr>
        <w:numPr>
          <w:ilvl w:val="0"/>
          <w:numId w:val="27"/>
        </w:numPr>
        <w:tabs>
          <w:tab w:val="clear" w:pos="1440"/>
          <w:tab w:val="left" w:pos="810"/>
          <w:tab w:val="num" w:pos="900"/>
        </w:tabs>
        <w:ind w:left="810" w:hanging="270"/>
      </w:pPr>
      <w:r>
        <w:t>Set AFS Machine to burn out program (60C) for 3 days to get rid of excess liquid nitrogen.</w:t>
      </w:r>
    </w:p>
    <w:p w:rsidR="00F02D10" w:rsidRDefault="00F02D10" w:rsidP="00F02D10">
      <w:pPr>
        <w:rPr>
          <w:b/>
        </w:rPr>
      </w:pPr>
      <w:r>
        <w:rPr>
          <w:b/>
        </w:rPr>
        <w:t>_______________________________________________________________________</w:t>
      </w:r>
    </w:p>
    <w:p w:rsidR="00F02D10" w:rsidRPr="00451519" w:rsidRDefault="00F02D10">
      <w:pPr>
        <w:pStyle w:val="Heading4"/>
        <w:rPr>
          <w:color w:val="auto"/>
        </w:rPr>
      </w:pPr>
      <w:r>
        <w:t>Monday, Day 5: Clean Up, Cont.</w:t>
      </w:r>
    </w:p>
    <w:p w:rsidR="00F02D10" w:rsidRDefault="00F02D10">
      <w:pPr>
        <w:rPr>
          <w:b/>
        </w:rPr>
      </w:pPr>
      <w:r>
        <w:rPr>
          <w:b/>
        </w:rPr>
        <w:t>Turn off machine and ensure everything is clean, put back in its place and that there is enough of each reagent for next run.</w:t>
      </w:r>
    </w:p>
    <w:p w:rsidR="00F02D10" w:rsidRDefault="00F02D10">
      <w:pPr>
        <w:rPr>
          <w:b/>
        </w:rPr>
      </w:pPr>
    </w:p>
    <w:p w:rsidR="00F02D10" w:rsidRPr="006D6A64" w:rsidRDefault="00F02D10" w:rsidP="00F02D10">
      <w:pPr>
        <w:numPr>
          <w:ins w:id="4" w:author="Andrea Gore" w:date="2011-02-25T13:44:00Z"/>
        </w:numPr>
      </w:pPr>
    </w:p>
    <w:sectPr w:rsidR="00F02D10" w:rsidRPr="006D6A64">
      <w:headerReference w:type="default" r:id="rId12"/>
      <w:pgSz w:w="12240" w:h="15840"/>
      <w:pgMar w:top="1440" w:right="1800" w:bottom="1440" w:left="1800"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420A7" w:rsidRDefault="00D420A7">
      <w:r>
        <w:separator/>
      </w:r>
    </w:p>
  </w:endnote>
  <w:endnote w:type="continuationSeparator" w:id="0">
    <w:p w:rsidR="00D420A7" w:rsidRDefault="00D420A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pitch w:val="variable"/>
    <w:sig w:usb0="E0002AFF" w:usb1="C0007841" w:usb2="00000009" w:usb3="00000000" w:csb0="000001FF" w:csb1="00000000"/>
  </w:font>
  <w:font w:name="Lucida Grande">
    <w:altName w:val="Arial"/>
    <w:charset w:val="00"/>
    <w:family w:val="auto"/>
    <w:pitch w:val="variable"/>
    <w:sig w:usb0="00000000" w:usb1="5000A1FF" w:usb2="00000000" w:usb3="00000000" w:csb0="000001BF" w:csb1="00000000"/>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420A7" w:rsidRDefault="00D420A7">
      <w:r>
        <w:separator/>
      </w:r>
    </w:p>
  </w:footnote>
  <w:footnote w:type="continuationSeparator" w:id="0">
    <w:p w:rsidR="00D420A7" w:rsidRDefault="00D420A7">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B7338" w:rsidRPr="00451519" w:rsidRDefault="00A677DE">
    <w:pPr>
      <w:pStyle w:val="Header"/>
      <w:rPr>
        <w:i/>
        <w:sz w:val="20"/>
      </w:rPr>
    </w:pPr>
    <w:ins w:id="5" w:author="Michelle Naugle" w:date="2016-01-29T10:06:00Z">
      <w:r>
        <w:t xml:space="preserve">Automatic Freeze Substitution (AFS) protocol </w:t>
      </w:r>
    </w:ins>
    <w:del w:id="6" w:author="Michelle Naugle" w:date="2016-01-29T10:06:00Z">
      <w:r w:rsidR="008B7338" w:rsidRPr="00451519" w:rsidDel="00A677DE">
        <w:rPr>
          <w:i/>
          <w:sz w:val="20"/>
        </w:rPr>
        <w:delText>Written by Weiling Yin, 5/13/07; Updated by Megan Noel, 3/2/08; Updated by Michelle Naugle, 8/20/09; Updated by Bailey Kermath, 9/2/09; Updated by Michelle Naugle, 10/15/09</w:delText>
      </w:r>
      <w:r w:rsidR="008B7338" w:rsidDel="00A677DE">
        <w:rPr>
          <w:i/>
          <w:sz w:val="20"/>
        </w:rPr>
        <w:delText>; Updated by Weiling Yin 6-2012</w:delText>
      </w:r>
    </w:del>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AC14AFC"/>
    <w:multiLevelType w:val="hybridMultilevel"/>
    <w:tmpl w:val="4F70E30A"/>
    <w:lvl w:ilvl="0" w:tplc="906ABAC4">
      <w:start w:val="1"/>
      <w:numFmt w:val="decimal"/>
      <w:lvlText w:val="%1."/>
      <w:lvlJc w:val="left"/>
      <w:pPr>
        <w:tabs>
          <w:tab w:val="num" w:pos="720"/>
        </w:tabs>
        <w:ind w:left="720" w:hanging="360"/>
      </w:pPr>
    </w:lvl>
    <w:lvl w:ilvl="1" w:tplc="8A52E0B0">
      <w:numFmt w:val="none"/>
      <w:lvlText w:val=""/>
      <w:lvlJc w:val="left"/>
      <w:pPr>
        <w:tabs>
          <w:tab w:val="num" w:pos="360"/>
        </w:tabs>
      </w:pPr>
    </w:lvl>
    <w:lvl w:ilvl="2" w:tplc="6DC0EABA" w:tentative="1">
      <w:start w:val="1"/>
      <w:numFmt w:val="lowerRoman"/>
      <w:lvlText w:val="%3."/>
      <w:lvlJc w:val="right"/>
      <w:pPr>
        <w:tabs>
          <w:tab w:val="num" w:pos="2160"/>
        </w:tabs>
        <w:ind w:left="2160" w:hanging="180"/>
      </w:pPr>
    </w:lvl>
    <w:lvl w:ilvl="3" w:tplc="94B2FFBC" w:tentative="1">
      <w:start w:val="1"/>
      <w:numFmt w:val="decimal"/>
      <w:lvlText w:val="%4."/>
      <w:lvlJc w:val="left"/>
      <w:pPr>
        <w:tabs>
          <w:tab w:val="num" w:pos="2880"/>
        </w:tabs>
        <w:ind w:left="2880" w:hanging="360"/>
      </w:pPr>
    </w:lvl>
    <w:lvl w:ilvl="4" w:tplc="82BE4200" w:tentative="1">
      <w:start w:val="1"/>
      <w:numFmt w:val="lowerLetter"/>
      <w:lvlText w:val="%5."/>
      <w:lvlJc w:val="left"/>
      <w:pPr>
        <w:tabs>
          <w:tab w:val="num" w:pos="3600"/>
        </w:tabs>
        <w:ind w:left="3600" w:hanging="360"/>
      </w:pPr>
    </w:lvl>
    <w:lvl w:ilvl="5" w:tplc="4C82779A" w:tentative="1">
      <w:start w:val="1"/>
      <w:numFmt w:val="lowerRoman"/>
      <w:lvlText w:val="%6."/>
      <w:lvlJc w:val="right"/>
      <w:pPr>
        <w:tabs>
          <w:tab w:val="num" w:pos="4320"/>
        </w:tabs>
        <w:ind w:left="4320" w:hanging="180"/>
      </w:pPr>
    </w:lvl>
    <w:lvl w:ilvl="6" w:tplc="D6F650C6" w:tentative="1">
      <w:start w:val="1"/>
      <w:numFmt w:val="decimal"/>
      <w:lvlText w:val="%7."/>
      <w:lvlJc w:val="left"/>
      <w:pPr>
        <w:tabs>
          <w:tab w:val="num" w:pos="5040"/>
        </w:tabs>
        <w:ind w:left="5040" w:hanging="360"/>
      </w:pPr>
    </w:lvl>
    <w:lvl w:ilvl="7" w:tplc="1D3CE6E6" w:tentative="1">
      <w:start w:val="1"/>
      <w:numFmt w:val="lowerLetter"/>
      <w:lvlText w:val="%8."/>
      <w:lvlJc w:val="left"/>
      <w:pPr>
        <w:tabs>
          <w:tab w:val="num" w:pos="5760"/>
        </w:tabs>
        <w:ind w:left="5760" w:hanging="360"/>
      </w:pPr>
    </w:lvl>
    <w:lvl w:ilvl="8" w:tplc="A81E2458" w:tentative="1">
      <w:start w:val="1"/>
      <w:numFmt w:val="lowerRoman"/>
      <w:lvlText w:val="%9."/>
      <w:lvlJc w:val="right"/>
      <w:pPr>
        <w:tabs>
          <w:tab w:val="num" w:pos="6480"/>
        </w:tabs>
        <w:ind w:left="6480" w:hanging="180"/>
      </w:pPr>
    </w:lvl>
  </w:abstractNum>
  <w:abstractNum w:abstractNumId="1" w15:restartNumberingAfterBreak="0">
    <w:nsid w:val="0F9C05DE"/>
    <w:multiLevelType w:val="hybridMultilevel"/>
    <w:tmpl w:val="9FDC259C"/>
    <w:lvl w:ilvl="0" w:tplc="589254BE">
      <w:start w:val="1"/>
      <w:numFmt w:val="bullet"/>
      <w:lvlText w:val=""/>
      <w:lvlJc w:val="left"/>
      <w:pPr>
        <w:tabs>
          <w:tab w:val="num" w:pos="720"/>
        </w:tabs>
        <w:ind w:left="720" w:hanging="360"/>
      </w:pPr>
      <w:rPr>
        <w:rFonts w:ascii="Symbol" w:hAnsi="Symbol" w:hint="default"/>
      </w:rPr>
    </w:lvl>
    <w:lvl w:ilvl="1" w:tplc="6F882C9C">
      <w:start w:val="1"/>
      <w:numFmt w:val="bullet"/>
      <w:lvlText w:val="o"/>
      <w:lvlJc w:val="left"/>
      <w:pPr>
        <w:tabs>
          <w:tab w:val="num" w:pos="1440"/>
        </w:tabs>
        <w:ind w:left="1440" w:hanging="360"/>
      </w:pPr>
      <w:rPr>
        <w:rFonts w:ascii="Courier New" w:hAnsi="Courier New" w:hint="default"/>
      </w:rPr>
    </w:lvl>
    <w:lvl w:ilvl="2" w:tplc="D45C8916" w:tentative="1">
      <w:start w:val="1"/>
      <w:numFmt w:val="bullet"/>
      <w:lvlText w:val=""/>
      <w:lvlJc w:val="left"/>
      <w:pPr>
        <w:tabs>
          <w:tab w:val="num" w:pos="2160"/>
        </w:tabs>
        <w:ind w:left="2160" w:hanging="360"/>
      </w:pPr>
      <w:rPr>
        <w:rFonts w:ascii="Wingdings" w:hAnsi="Wingdings" w:hint="default"/>
      </w:rPr>
    </w:lvl>
    <w:lvl w:ilvl="3" w:tplc="80D4B0AC" w:tentative="1">
      <w:start w:val="1"/>
      <w:numFmt w:val="bullet"/>
      <w:lvlText w:val=""/>
      <w:lvlJc w:val="left"/>
      <w:pPr>
        <w:tabs>
          <w:tab w:val="num" w:pos="2880"/>
        </w:tabs>
        <w:ind w:left="2880" w:hanging="360"/>
      </w:pPr>
      <w:rPr>
        <w:rFonts w:ascii="Symbol" w:hAnsi="Symbol" w:hint="default"/>
      </w:rPr>
    </w:lvl>
    <w:lvl w:ilvl="4" w:tplc="33C0D47A" w:tentative="1">
      <w:start w:val="1"/>
      <w:numFmt w:val="bullet"/>
      <w:lvlText w:val="o"/>
      <w:lvlJc w:val="left"/>
      <w:pPr>
        <w:tabs>
          <w:tab w:val="num" w:pos="3600"/>
        </w:tabs>
        <w:ind w:left="3600" w:hanging="360"/>
      </w:pPr>
      <w:rPr>
        <w:rFonts w:ascii="Courier New" w:hAnsi="Courier New" w:hint="default"/>
      </w:rPr>
    </w:lvl>
    <w:lvl w:ilvl="5" w:tplc="D3C242BE" w:tentative="1">
      <w:start w:val="1"/>
      <w:numFmt w:val="bullet"/>
      <w:lvlText w:val=""/>
      <w:lvlJc w:val="left"/>
      <w:pPr>
        <w:tabs>
          <w:tab w:val="num" w:pos="4320"/>
        </w:tabs>
        <w:ind w:left="4320" w:hanging="360"/>
      </w:pPr>
      <w:rPr>
        <w:rFonts w:ascii="Wingdings" w:hAnsi="Wingdings" w:hint="default"/>
      </w:rPr>
    </w:lvl>
    <w:lvl w:ilvl="6" w:tplc="D1C2BA2E" w:tentative="1">
      <w:start w:val="1"/>
      <w:numFmt w:val="bullet"/>
      <w:lvlText w:val=""/>
      <w:lvlJc w:val="left"/>
      <w:pPr>
        <w:tabs>
          <w:tab w:val="num" w:pos="5040"/>
        </w:tabs>
        <w:ind w:left="5040" w:hanging="360"/>
      </w:pPr>
      <w:rPr>
        <w:rFonts w:ascii="Symbol" w:hAnsi="Symbol" w:hint="default"/>
      </w:rPr>
    </w:lvl>
    <w:lvl w:ilvl="7" w:tplc="27CE6868" w:tentative="1">
      <w:start w:val="1"/>
      <w:numFmt w:val="bullet"/>
      <w:lvlText w:val="o"/>
      <w:lvlJc w:val="left"/>
      <w:pPr>
        <w:tabs>
          <w:tab w:val="num" w:pos="5760"/>
        </w:tabs>
        <w:ind w:left="5760" w:hanging="360"/>
      </w:pPr>
      <w:rPr>
        <w:rFonts w:ascii="Courier New" w:hAnsi="Courier New" w:hint="default"/>
      </w:rPr>
    </w:lvl>
    <w:lvl w:ilvl="8" w:tplc="DF4E36F4"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0FC520AA"/>
    <w:multiLevelType w:val="hybridMultilevel"/>
    <w:tmpl w:val="7B76CA9E"/>
    <w:lvl w:ilvl="0" w:tplc="A68A649C">
      <w:start w:val="1"/>
      <w:numFmt w:val="decimal"/>
      <w:lvlText w:val="%1."/>
      <w:lvlJc w:val="left"/>
      <w:pPr>
        <w:tabs>
          <w:tab w:val="num" w:pos="720"/>
        </w:tabs>
        <w:ind w:left="720" w:hanging="360"/>
      </w:pPr>
      <w:rPr>
        <w:rFonts w:hint="default"/>
      </w:rPr>
    </w:lvl>
    <w:lvl w:ilvl="1" w:tplc="45DEC30C" w:tentative="1">
      <w:start w:val="1"/>
      <w:numFmt w:val="lowerLetter"/>
      <w:lvlText w:val="%2."/>
      <w:lvlJc w:val="left"/>
      <w:pPr>
        <w:tabs>
          <w:tab w:val="num" w:pos="1440"/>
        </w:tabs>
        <w:ind w:left="1440" w:hanging="360"/>
      </w:pPr>
    </w:lvl>
    <w:lvl w:ilvl="2" w:tplc="1408EC52" w:tentative="1">
      <w:start w:val="1"/>
      <w:numFmt w:val="lowerRoman"/>
      <w:lvlText w:val="%3."/>
      <w:lvlJc w:val="right"/>
      <w:pPr>
        <w:tabs>
          <w:tab w:val="num" w:pos="2160"/>
        </w:tabs>
        <w:ind w:left="2160" w:hanging="180"/>
      </w:pPr>
    </w:lvl>
    <w:lvl w:ilvl="3" w:tplc="BA98E930" w:tentative="1">
      <w:start w:val="1"/>
      <w:numFmt w:val="decimal"/>
      <w:lvlText w:val="%4."/>
      <w:lvlJc w:val="left"/>
      <w:pPr>
        <w:tabs>
          <w:tab w:val="num" w:pos="2880"/>
        </w:tabs>
        <w:ind w:left="2880" w:hanging="360"/>
      </w:pPr>
    </w:lvl>
    <w:lvl w:ilvl="4" w:tplc="77E614AA" w:tentative="1">
      <w:start w:val="1"/>
      <w:numFmt w:val="lowerLetter"/>
      <w:lvlText w:val="%5."/>
      <w:lvlJc w:val="left"/>
      <w:pPr>
        <w:tabs>
          <w:tab w:val="num" w:pos="3600"/>
        </w:tabs>
        <w:ind w:left="3600" w:hanging="360"/>
      </w:pPr>
    </w:lvl>
    <w:lvl w:ilvl="5" w:tplc="FD1E2DAE" w:tentative="1">
      <w:start w:val="1"/>
      <w:numFmt w:val="lowerRoman"/>
      <w:lvlText w:val="%6."/>
      <w:lvlJc w:val="right"/>
      <w:pPr>
        <w:tabs>
          <w:tab w:val="num" w:pos="4320"/>
        </w:tabs>
        <w:ind w:left="4320" w:hanging="180"/>
      </w:pPr>
    </w:lvl>
    <w:lvl w:ilvl="6" w:tplc="D81AFCE4" w:tentative="1">
      <w:start w:val="1"/>
      <w:numFmt w:val="decimal"/>
      <w:lvlText w:val="%7."/>
      <w:lvlJc w:val="left"/>
      <w:pPr>
        <w:tabs>
          <w:tab w:val="num" w:pos="5040"/>
        </w:tabs>
        <w:ind w:left="5040" w:hanging="360"/>
      </w:pPr>
    </w:lvl>
    <w:lvl w:ilvl="7" w:tplc="3AD2E034" w:tentative="1">
      <w:start w:val="1"/>
      <w:numFmt w:val="lowerLetter"/>
      <w:lvlText w:val="%8."/>
      <w:lvlJc w:val="left"/>
      <w:pPr>
        <w:tabs>
          <w:tab w:val="num" w:pos="5760"/>
        </w:tabs>
        <w:ind w:left="5760" w:hanging="360"/>
      </w:pPr>
    </w:lvl>
    <w:lvl w:ilvl="8" w:tplc="E5408EEE" w:tentative="1">
      <w:start w:val="1"/>
      <w:numFmt w:val="lowerRoman"/>
      <w:lvlText w:val="%9."/>
      <w:lvlJc w:val="right"/>
      <w:pPr>
        <w:tabs>
          <w:tab w:val="num" w:pos="6480"/>
        </w:tabs>
        <w:ind w:left="6480" w:hanging="180"/>
      </w:pPr>
    </w:lvl>
  </w:abstractNum>
  <w:abstractNum w:abstractNumId="3" w15:restartNumberingAfterBreak="0">
    <w:nsid w:val="11866830"/>
    <w:multiLevelType w:val="hybridMultilevel"/>
    <w:tmpl w:val="FDFEC350"/>
    <w:lvl w:ilvl="0" w:tplc="5F407ECE">
      <w:start w:val="1"/>
      <w:numFmt w:val="decimal"/>
      <w:lvlText w:val="%1."/>
      <w:lvlJc w:val="left"/>
      <w:pPr>
        <w:tabs>
          <w:tab w:val="num" w:pos="720"/>
        </w:tabs>
        <w:ind w:left="720" w:hanging="360"/>
      </w:pPr>
      <w:rPr>
        <w:rFonts w:hint="default"/>
      </w:rPr>
    </w:lvl>
    <w:lvl w:ilvl="1" w:tplc="1D743260" w:tentative="1">
      <w:start w:val="1"/>
      <w:numFmt w:val="lowerLetter"/>
      <w:lvlText w:val="%2."/>
      <w:lvlJc w:val="left"/>
      <w:pPr>
        <w:tabs>
          <w:tab w:val="num" w:pos="1440"/>
        </w:tabs>
        <w:ind w:left="1440" w:hanging="360"/>
      </w:pPr>
    </w:lvl>
    <w:lvl w:ilvl="2" w:tplc="179E4FD8" w:tentative="1">
      <w:start w:val="1"/>
      <w:numFmt w:val="lowerRoman"/>
      <w:lvlText w:val="%3."/>
      <w:lvlJc w:val="right"/>
      <w:pPr>
        <w:tabs>
          <w:tab w:val="num" w:pos="2160"/>
        </w:tabs>
        <w:ind w:left="2160" w:hanging="180"/>
      </w:pPr>
    </w:lvl>
    <w:lvl w:ilvl="3" w:tplc="70F29162" w:tentative="1">
      <w:start w:val="1"/>
      <w:numFmt w:val="decimal"/>
      <w:lvlText w:val="%4."/>
      <w:lvlJc w:val="left"/>
      <w:pPr>
        <w:tabs>
          <w:tab w:val="num" w:pos="2880"/>
        </w:tabs>
        <w:ind w:left="2880" w:hanging="360"/>
      </w:pPr>
    </w:lvl>
    <w:lvl w:ilvl="4" w:tplc="D8FE326A" w:tentative="1">
      <w:start w:val="1"/>
      <w:numFmt w:val="lowerLetter"/>
      <w:lvlText w:val="%5."/>
      <w:lvlJc w:val="left"/>
      <w:pPr>
        <w:tabs>
          <w:tab w:val="num" w:pos="3600"/>
        </w:tabs>
        <w:ind w:left="3600" w:hanging="360"/>
      </w:pPr>
    </w:lvl>
    <w:lvl w:ilvl="5" w:tplc="66DEAC52" w:tentative="1">
      <w:start w:val="1"/>
      <w:numFmt w:val="lowerRoman"/>
      <w:lvlText w:val="%6."/>
      <w:lvlJc w:val="right"/>
      <w:pPr>
        <w:tabs>
          <w:tab w:val="num" w:pos="4320"/>
        </w:tabs>
        <w:ind w:left="4320" w:hanging="180"/>
      </w:pPr>
    </w:lvl>
    <w:lvl w:ilvl="6" w:tplc="6C883330" w:tentative="1">
      <w:start w:val="1"/>
      <w:numFmt w:val="decimal"/>
      <w:lvlText w:val="%7."/>
      <w:lvlJc w:val="left"/>
      <w:pPr>
        <w:tabs>
          <w:tab w:val="num" w:pos="5040"/>
        </w:tabs>
        <w:ind w:left="5040" w:hanging="360"/>
      </w:pPr>
    </w:lvl>
    <w:lvl w:ilvl="7" w:tplc="2CAE5E44" w:tentative="1">
      <w:start w:val="1"/>
      <w:numFmt w:val="lowerLetter"/>
      <w:lvlText w:val="%8."/>
      <w:lvlJc w:val="left"/>
      <w:pPr>
        <w:tabs>
          <w:tab w:val="num" w:pos="5760"/>
        </w:tabs>
        <w:ind w:left="5760" w:hanging="360"/>
      </w:pPr>
    </w:lvl>
    <w:lvl w:ilvl="8" w:tplc="D8583ADA" w:tentative="1">
      <w:start w:val="1"/>
      <w:numFmt w:val="lowerRoman"/>
      <w:lvlText w:val="%9."/>
      <w:lvlJc w:val="right"/>
      <w:pPr>
        <w:tabs>
          <w:tab w:val="num" w:pos="6480"/>
        </w:tabs>
        <w:ind w:left="6480" w:hanging="180"/>
      </w:pPr>
    </w:lvl>
  </w:abstractNum>
  <w:abstractNum w:abstractNumId="4" w15:restartNumberingAfterBreak="0">
    <w:nsid w:val="12242D37"/>
    <w:multiLevelType w:val="hybridMultilevel"/>
    <w:tmpl w:val="CB5283F0"/>
    <w:lvl w:ilvl="0" w:tplc="07383F74">
      <w:start w:val="1"/>
      <w:numFmt w:val="decimal"/>
      <w:lvlText w:val="%1."/>
      <w:lvlJc w:val="left"/>
      <w:pPr>
        <w:tabs>
          <w:tab w:val="num" w:pos="720"/>
        </w:tabs>
        <w:ind w:left="720" w:hanging="360"/>
      </w:pPr>
    </w:lvl>
    <w:lvl w:ilvl="1" w:tplc="B0146F14" w:tentative="1">
      <w:start w:val="1"/>
      <w:numFmt w:val="lowerLetter"/>
      <w:lvlText w:val="%2."/>
      <w:lvlJc w:val="left"/>
      <w:pPr>
        <w:tabs>
          <w:tab w:val="num" w:pos="1440"/>
        </w:tabs>
        <w:ind w:left="1440" w:hanging="360"/>
      </w:pPr>
    </w:lvl>
    <w:lvl w:ilvl="2" w:tplc="B26EAAC0" w:tentative="1">
      <w:start w:val="1"/>
      <w:numFmt w:val="lowerRoman"/>
      <w:lvlText w:val="%3."/>
      <w:lvlJc w:val="right"/>
      <w:pPr>
        <w:tabs>
          <w:tab w:val="num" w:pos="2160"/>
        </w:tabs>
        <w:ind w:left="2160" w:hanging="180"/>
      </w:pPr>
    </w:lvl>
    <w:lvl w:ilvl="3" w:tplc="242E788A" w:tentative="1">
      <w:start w:val="1"/>
      <w:numFmt w:val="decimal"/>
      <w:lvlText w:val="%4."/>
      <w:lvlJc w:val="left"/>
      <w:pPr>
        <w:tabs>
          <w:tab w:val="num" w:pos="2880"/>
        </w:tabs>
        <w:ind w:left="2880" w:hanging="360"/>
      </w:pPr>
    </w:lvl>
    <w:lvl w:ilvl="4" w:tplc="BECAF64E" w:tentative="1">
      <w:start w:val="1"/>
      <w:numFmt w:val="lowerLetter"/>
      <w:lvlText w:val="%5."/>
      <w:lvlJc w:val="left"/>
      <w:pPr>
        <w:tabs>
          <w:tab w:val="num" w:pos="3600"/>
        </w:tabs>
        <w:ind w:left="3600" w:hanging="360"/>
      </w:pPr>
    </w:lvl>
    <w:lvl w:ilvl="5" w:tplc="8FAC61B0" w:tentative="1">
      <w:start w:val="1"/>
      <w:numFmt w:val="lowerRoman"/>
      <w:lvlText w:val="%6."/>
      <w:lvlJc w:val="right"/>
      <w:pPr>
        <w:tabs>
          <w:tab w:val="num" w:pos="4320"/>
        </w:tabs>
        <w:ind w:left="4320" w:hanging="180"/>
      </w:pPr>
    </w:lvl>
    <w:lvl w:ilvl="6" w:tplc="2FFADB94" w:tentative="1">
      <w:start w:val="1"/>
      <w:numFmt w:val="decimal"/>
      <w:lvlText w:val="%7."/>
      <w:lvlJc w:val="left"/>
      <w:pPr>
        <w:tabs>
          <w:tab w:val="num" w:pos="5040"/>
        </w:tabs>
        <w:ind w:left="5040" w:hanging="360"/>
      </w:pPr>
    </w:lvl>
    <w:lvl w:ilvl="7" w:tplc="4D0AC696" w:tentative="1">
      <w:start w:val="1"/>
      <w:numFmt w:val="lowerLetter"/>
      <w:lvlText w:val="%8."/>
      <w:lvlJc w:val="left"/>
      <w:pPr>
        <w:tabs>
          <w:tab w:val="num" w:pos="5760"/>
        </w:tabs>
        <w:ind w:left="5760" w:hanging="360"/>
      </w:pPr>
    </w:lvl>
    <w:lvl w:ilvl="8" w:tplc="EC52CDB0" w:tentative="1">
      <w:start w:val="1"/>
      <w:numFmt w:val="lowerRoman"/>
      <w:lvlText w:val="%9."/>
      <w:lvlJc w:val="right"/>
      <w:pPr>
        <w:tabs>
          <w:tab w:val="num" w:pos="6480"/>
        </w:tabs>
        <w:ind w:left="6480" w:hanging="180"/>
      </w:pPr>
    </w:lvl>
  </w:abstractNum>
  <w:abstractNum w:abstractNumId="5" w15:restartNumberingAfterBreak="0">
    <w:nsid w:val="1DF1504E"/>
    <w:multiLevelType w:val="hybridMultilevel"/>
    <w:tmpl w:val="E7C4CC32"/>
    <w:lvl w:ilvl="0" w:tplc="840E7E7A">
      <w:start w:val="1"/>
      <w:numFmt w:val="lowerLetter"/>
      <w:lvlText w:val="%1."/>
      <w:lvlJc w:val="left"/>
      <w:pPr>
        <w:tabs>
          <w:tab w:val="num" w:pos="1440"/>
        </w:tabs>
        <w:ind w:left="1440" w:hanging="360"/>
      </w:pPr>
    </w:lvl>
    <w:lvl w:ilvl="1" w:tplc="9CEEE630" w:tentative="1">
      <w:start w:val="1"/>
      <w:numFmt w:val="lowerLetter"/>
      <w:lvlText w:val="%2."/>
      <w:lvlJc w:val="left"/>
      <w:pPr>
        <w:tabs>
          <w:tab w:val="num" w:pos="2160"/>
        </w:tabs>
        <w:ind w:left="2160" w:hanging="360"/>
      </w:pPr>
    </w:lvl>
    <w:lvl w:ilvl="2" w:tplc="45C2AB46" w:tentative="1">
      <w:start w:val="1"/>
      <w:numFmt w:val="lowerRoman"/>
      <w:lvlText w:val="%3."/>
      <w:lvlJc w:val="right"/>
      <w:pPr>
        <w:tabs>
          <w:tab w:val="num" w:pos="2880"/>
        </w:tabs>
        <w:ind w:left="2880" w:hanging="180"/>
      </w:pPr>
    </w:lvl>
    <w:lvl w:ilvl="3" w:tplc="32D8CEEC" w:tentative="1">
      <w:start w:val="1"/>
      <w:numFmt w:val="decimal"/>
      <w:lvlText w:val="%4."/>
      <w:lvlJc w:val="left"/>
      <w:pPr>
        <w:tabs>
          <w:tab w:val="num" w:pos="3600"/>
        </w:tabs>
        <w:ind w:left="3600" w:hanging="360"/>
      </w:pPr>
    </w:lvl>
    <w:lvl w:ilvl="4" w:tplc="CD8AB284" w:tentative="1">
      <w:start w:val="1"/>
      <w:numFmt w:val="lowerLetter"/>
      <w:lvlText w:val="%5."/>
      <w:lvlJc w:val="left"/>
      <w:pPr>
        <w:tabs>
          <w:tab w:val="num" w:pos="4320"/>
        </w:tabs>
        <w:ind w:left="4320" w:hanging="360"/>
      </w:pPr>
    </w:lvl>
    <w:lvl w:ilvl="5" w:tplc="14C6358C" w:tentative="1">
      <w:start w:val="1"/>
      <w:numFmt w:val="lowerRoman"/>
      <w:lvlText w:val="%6."/>
      <w:lvlJc w:val="right"/>
      <w:pPr>
        <w:tabs>
          <w:tab w:val="num" w:pos="5040"/>
        </w:tabs>
        <w:ind w:left="5040" w:hanging="180"/>
      </w:pPr>
    </w:lvl>
    <w:lvl w:ilvl="6" w:tplc="B9EAC27E" w:tentative="1">
      <w:start w:val="1"/>
      <w:numFmt w:val="decimal"/>
      <w:lvlText w:val="%7."/>
      <w:lvlJc w:val="left"/>
      <w:pPr>
        <w:tabs>
          <w:tab w:val="num" w:pos="5760"/>
        </w:tabs>
        <w:ind w:left="5760" w:hanging="360"/>
      </w:pPr>
    </w:lvl>
    <w:lvl w:ilvl="7" w:tplc="DDA45900" w:tentative="1">
      <w:start w:val="1"/>
      <w:numFmt w:val="lowerLetter"/>
      <w:lvlText w:val="%8."/>
      <w:lvlJc w:val="left"/>
      <w:pPr>
        <w:tabs>
          <w:tab w:val="num" w:pos="6480"/>
        </w:tabs>
        <w:ind w:left="6480" w:hanging="360"/>
      </w:pPr>
    </w:lvl>
    <w:lvl w:ilvl="8" w:tplc="ADE00BA6" w:tentative="1">
      <w:start w:val="1"/>
      <w:numFmt w:val="lowerRoman"/>
      <w:lvlText w:val="%9."/>
      <w:lvlJc w:val="right"/>
      <w:pPr>
        <w:tabs>
          <w:tab w:val="num" w:pos="7200"/>
        </w:tabs>
        <w:ind w:left="7200" w:hanging="180"/>
      </w:pPr>
    </w:lvl>
  </w:abstractNum>
  <w:abstractNum w:abstractNumId="6" w15:restartNumberingAfterBreak="0">
    <w:nsid w:val="1F540EE1"/>
    <w:multiLevelType w:val="hybridMultilevel"/>
    <w:tmpl w:val="31E6B374"/>
    <w:lvl w:ilvl="0" w:tplc="AE6839D0">
      <w:start w:val="1"/>
      <w:numFmt w:val="decimal"/>
      <w:lvlText w:val="%1."/>
      <w:lvlJc w:val="left"/>
      <w:pPr>
        <w:tabs>
          <w:tab w:val="num" w:pos="720"/>
        </w:tabs>
        <w:ind w:left="720" w:hanging="360"/>
      </w:pPr>
      <w:rPr>
        <w:rFonts w:ascii="Times New Roman" w:eastAsia="Times New Roman" w:hAnsi="Times New Roman" w:cs="Times New Roman"/>
      </w:rPr>
    </w:lvl>
    <w:lvl w:ilvl="1" w:tplc="487C33B6">
      <w:start w:val="1"/>
      <w:numFmt w:val="lowerLetter"/>
      <w:lvlText w:val="%2."/>
      <w:lvlJc w:val="left"/>
      <w:pPr>
        <w:tabs>
          <w:tab w:val="num" w:pos="1440"/>
        </w:tabs>
        <w:ind w:left="1440" w:hanging="360"/>
      </w:pPr>
    </w:lvl>
    <w:lvl w:ilvl="2" w:tplc="4572A90E" w:tentative="1">
      <w:start w:val="1"/>
      <w:numFmt w:val="lowerRoman"/>
      <w:lvlText w:val="%3."/>
      <w:lvlJc w:val="right"/>
      <w:pPr>
        <w:tabs>
          <w:tab w:val="num" w:pos="2160"/>
        </w:tabs>
        <w:ind w:left="2160" w:hanging="180"/>
      </w:pPr>
    </w:lvl>
    <w:lvl w:ilvl="3" w:tplc="EE024478" w:tentative="1">
      <w:start w:val="1"/>
      <w:numFmt w:val="decimal"/>
      <w:lvlText w:val="%4."/>
      <w:lvlJc w:val="left"/>
      <w:pPr>
        <w:tabs>
          <w:tab w:val="num" w:pos="2880"/>
        </w:tabs>
        <w:ind w:left="2880" w:hanging="360"/>
      </w:pPr>
    </w:lvl>
    <w:lvl w:ilvl="4" w:tplc="1B026AEC" w:tentative="1">
      <w:start w:val="1"/>
      <w:numFmt w:val="lowerLetter"/>
      <w:lvlText w:val="%5."/>
      <w:lvlJc w:val="left"/>
      <w:pPr>
        <w:tabs>
          <w:tab w:val="num" w:pos="3600"/>
        </w:tabs>
        <w:ind w:left="3600" w:hanging="360"/>
      </w:pPr>
    </w:lvl>
    <w:lvl w:ilvl="5" w:tplc="7DE2A394" w:tentative="1">
      <w:start w:val="1"/>
      <w:numFmt w:val="lowerRoman"/>
      <w:lvlText w:val="%6."/>
      <w:lvlJc w:val="right"/>
      <w:pPr>
        <w:tabs>
          <w:tab w:val="num" w:pos="4320"/>
        </w:tabs>
        <w:ind w:left="4320" w:hanging="180"/>
      </w:pPr>
    </w:lvl>
    <w:lvl w:ilvl="6" w:tplc="F6745CEE" w:tentative="1">
      <w:start w:val="1"/>
      <w:numFmt w:val="decimal"/>
      <w:lvlText w:val="%7."/>
      <w:lvlJc w:val="left"/>
      <w:pPr>
        <w:tabs>
          <w:tab w:val="num" w:pos="5040"/>
        </w:tabs>
        <w:ind w:left="5040" w:hanging="360"/>
      </w:pPr>
    </w:lvl>
    <w:lvl w:ilvl="7" w:tplc="6FD497F6" w:tentative="1">
      <w:start w:val="1"/>
      <w:numFmt w:val="lowerLetter"/>
      <w:lvlText w:val="%8."/>
      <w:lvlJc w:val="left"/>
      <w:pPr>
        <w:tabs>
          <w:tab w:val="num" w:pos="5760"/>
        </w:tabs>
        <w:ind w:left="5760" w:hanging="360"/>
      </w:pPr>
    </w:lvl>
    <w:lvl w:ilvl="8" w:tplc="52E0ADF8" w:tentative="1">
      <w:start w:val="1"/>
      <w:numFmt w:val="lowerRoman"/>
      <w:lvlText w:val="%9."/>
      <w:lvlJc w:val="right"/>
      <w:pPr>
        <w:tabs>
          <w:tab w:val="num" w:pos="6480"/>
        </w:tabs>
        <w:ind w:left="6480" w:hanging="180"/>
      </w:pPr>
    </w:lvl>
  </w:abstractNum>
  <w:abstractNum w:abstractNumId="7" w15:restartNumberingAfterBreak="0">
    <w:nsid w:val="1F983637"/>
    <w:multiLevelType w:val="hybridMultilevel"/>
    <w:tmpl w:val="8534931A"/>
    <w:lvl w:ilvl="0" w:tplc="56D20E24">
      <w:start w:val="1"/>
      <w:numFmt w:val="decimal"/>
      <w:lvlText w:val="%1."/>
      <w:lvlJc w:val="left"/>
      <w:pPr>
        <w:tabs>
          <w:tab w:val="num" w:pos="720"/>
        </w:tabs>
        <w:ind w:left="720" w:hanging="360"/>
      </w:pPr>
      <w:rPr>
        <w:rFonts w:hint="default"/>
      </w:rPr>
    </w:lvl>
    <w:lvl w:ilvl="1" w:tplc="DE9489BA" w:tentative="1">
      <w:start w:val="1"/>
      <w:numFmt w:val="lowerLetter"/>
      <w:lvlText w:val="%2."/>
      <w:lvlJc w:val="left"/>
      <w:pPr>
        <w:tabs>
          <w:tab w:val="num" w:pos="1440"/>
        </w:tabs>
        <w:ind w:left="1440" w:hanging="360"/>
      </w:pPr>
    </w:lvl>
    <w:lvl w:ilvl="2" w:tplc="4C0A7BD6" w:tentative="1">
      <w:start w:val="1"/>
      <w:numFmt w:val="lowerRoman"/>
      <w:lvlText w:val="%3."/>
      <w:lvlJc w:val="right"/>
      <w:pPr>
        <w:tabs>
          <w:tab w:val="num" w:pos="2160"/>
        </w:tabs>
        <w:ind w:left="2160" w:hanging="180"/>
      </w:pPr>
    </w:lvl>
    <w:lvl w:ilvl="3" w:tplc="30349BDA" w:tentative="1">
      <w:start w:val="1"/>
      <w:numFmt w:val="decimal"/>
      <w:lvlText w:val="%4."/>
      <w:lvlJc w:val="left"/>
      <w:pPr>
        <w:tabs>
          <w:tab w:val="num" w:pos="2880"/>
        </w:tabs>
        <w:ind w:left="2880" w:hanging="360"/>
      </w:pPr>
    </w:lvl>
    <w:lvl w:ilvl="4" w:tplc="87D462D2" w:tentative="1">
      <w:start w:val="1"/>
      <w:numFmt w:val="lowerLetter"/>
      <w:lvlText w:val="%5."/>
      <w:lvlJc w:val="left"/>
      <w:pPr>
        <w:tabs>
          <w:tab w:val="num" w:pos="3600"/>
        </w:tabs>
        <w:ind w:left="3600" w:hanging="360"/>
      </w:pPr>
    </w:lvl>
    <w:lvl w:ilvl="5" w:tplc="93409F3E" w:tentative="1">
      <w:start w:val="1"/>
      <w:numFmt w:val="lowerRoman"/>
      <w:lvlText w:val="%6."/>
      <w:lvlJc w:val="right"/>
      <w:pPr>
        <w:tabs>
          <w:tab w:val="num" w:pos="4320"/>
        </w:tabs>
        <w:ind w:left="4320" w:hanging="180"/>
      </w:pPr>
    </w:lvl>
    <w:lvl w:ilvl="6" w:tplc="8E20D0CC" w:tentative="1">
      <w:start w:val="1"/>
      <w:numFmt w:val="decimal"/>
      <w:lvlText w:val="%7."/>
      <w:lvlJc w:val="left"/>
      <w:pPr>
        <w:tabs>
          <w:tab w:val="num" w:pos="5040"/>
        </w:tabs>
        <w:ind w:left="5040" w:hanging="360"/>
      </w:pPr>
    </w:lvl>
    <w:lvl w:ilvl="7" w:tplc="B726E5CE" w:tentative="1">
      <w:start w:val="1"/>
      <w:numFmt w:val="lowerLetter"/>
      <w:lvlText w:val="%8."/>
      <w:lvlJc w:val="left"/>
      <w:pPr>
        <w:tabs>
          <w:tab w:val="num" w:pos="5760"/>
        </w:tabs>
        <w:ind w:left="5760" w:hanging="360"/>
      </w:pPr>
    </w:lvl>
    <w:lvl w:ilvl="8" w:tplc="9C18C764" w:tentative="1">
      <w:start w:val="1"/>
      <w:numFmt w:val="lowerRoman"/>
      <w:lvlText w:val="%9."/>
      <w:lvlJc w:val="right"/>
      <w:pPr>
        <w:tabs>
          <w:tab w:val="num" w:pos="6480"/>
        </w:tabs>
        <w:ind w:left="6480" w:hanging="180"/>
      </w:pPr>
    </w:lvl>
  </w:abstractNum>
  <w:abstractNum w:abstractNumId="8" w15:restartNumberingAfterBreak="0">
    <w:nsid w:val="293E60AA"/>
    <w:multiLevelType w:val="hybridMultilevel"/>
    <w:tmpl w:val="680AA54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2DB825C0"/>
    <w:multiLevelType w:val="hybridMultilevel"/>
    <w:tmpl w:val="C026F170"/>
    <w:lvl w:ilvl="0" w:tplc="EAD478A6">
      <w:start w:val="1"/>
      <w:numFmt w:val="bullet"/>
      <w:lvlText w:val=""/>
      <w:lvlJc w:val="left"/>
      <w:pPr>
        <w:tabs>
          <w:tab w:val="num" w:pos="720"/>
        </w:tabs>
        <w:ind w:left="720" w:hanging="360"/>
      </w:pPr>
      <w:rPr>
        <w:rFonts w:ascii="Symbol" w:hAnsi="Symbol" w:hint="default"/>
      </w:rPr>
    </w:lvl>
    <w:lvl w:ilvl="1" w:tplc="F8521F18" w:tentative="1">
      <w:start w:val="1"/>
      <w:numFmt w:val="bullet"/>
      <w:lvlText w:val="o"/>
      <w:lvlJc w:val="left"/>
      <w:pPr>
        <w:tabs>
          <w:tab w:val="num" w:pos="1440"/>
        </w:tabs>
        <w:ind w:left="1440" w:hanging="360"/>
      </w:pPr>
      <w:rPr>
        <w:rFonts w:ascii="Courier New" w:hAnsi="Courier New" w:hint="default"/>
      </w:rPr>
    </w:lvl>
    <w:lvl w:ilvl="2" w:tplc="45F65D3C" w:tentative="1">
      <w:start w:val="1"/>
      <w:numFmt w:val="bullet"/>
      <w:lvlText w:val=""/>
      <w:lvlJc w:val="left"/>
      <w:pPr>
        <w:tabs>
          <w:tab w:val="num" w:pos="2160"/>
        </w:tabs>
        <w:ind w:left="2160" w:hanging="360"/>
      </w:pPr>
      <w:rPr>
        <w:rFonts w:ascii="Wingdings" w:hAnsi="Wingdings" w:hint="default"/>
      </w:rPr>
    </w:lvl>
    <w:lvl w:ilvl="3" w:tplc="2690CF8A" w:tentative="1">
      <w:start w:val="1"/>
      <w:numFmt w:val="bullet"/>
      <w:lvlText w:val=""/>
      <w:lvlJc w:val="left"/>
      <w:pPr>
        <w:tabs>
          <w:tab w:val="num" w:pos="2880"/>
        </w:tabs>
        <w:ind w:left="2880" w:hanging="360"/>
      </w:pPr>
      <w:rPr>
        <w:rFonts w:ascii="Symbol" w:hAnsi="Symbol" w:hint="default"/>
      </w:rPr>
    </w:lvl>
    <w:lvl w:ilvl="4" w:tplc="5B7C4024" w:tentative="1">
      <w:start w:val="1"/>
      <w:numFmt w:val="bullet"/>
      <w:lvlText w:val="o"/>
      <w:lvlJc w:val="left"/>
      <w:pPr>
        <w:tabs>
          <w:tab w:val="num" w:pos="3600"/>
        </w:tabs>
        <w:ind w:left="3600" w:hanging="360"/>
      </w:pPr>
      <w:rPr>
        <w:rFonts w:ascii="Courier New" w:hAnsi="Courier New" w:hint="default"/>
      </w:rPr>
    </w:lvl>
    <w:lvl w:ilvl="5" w:tplc="29B0A94A" w:tentative="1">
      <w:start w:val="1"/>
      <w:numFmt w:val="bullet"/>
      <w:lvlText w:val=""/>
      <w:lvlJc w:val="left"/>
      <w:pPr>
        <w:tabs>
          <w:tab w:val="num" w:pos="4320"/>
        </w:tabs>
        <w:ind w:left="4320" w:hanging="360"/>
      </w:pPr>
      <w:rPr>
        <w:rFonts w:ascii="Wingdings" w:hAnsi="Wingdings" w:hint="default"/>
      </w:rPr>
    </w:lvl>
    <w:lvl w:ilvl="6" w:tplc="EF008D46" w:tentative="1">
      <w:start w:val="1"/>
      <w:numFmt w:val="bullet"/>
      <w:lvlText w:val=""/>
      <w:lvlJc w:val="left"/>
      <w:pPr>
        <w:tabs>
          <w:tab w:val="num" w:pos="5040"/>
        </w:tabs>
        <w:ind w:left="5040" w:hanging="360"/>
      </w:pPr>
      <w:rPr>
        <w:rFonts w:ascii="Symbol" w:hAnsi="Symbol" w:hint="default"/>
      </w:rPr>
    </w:lvl>
    <w:lvl w:ilvl="7" w:tplc="42284F1E" w:tentative="1">
      <w:start w:val="1"/>
      <w:numFmt w:val="bullet"/>
      <w:lvlText w:val="o"/>
      <w:lvlJc w:val="left"/>
      <w:pPr>
        <w:tabs>
          <w:tab w:val="num" w:pos="5760"/>
        </w:tabs>
        <w:ind w:left="5760" w:hanging="360"/>
      </w:pPr>
      <w:rPr>
        <w:rFonts w:ascii="Courier New" w:hAnsi="Courier New" w:hint="default"/>
      </w:rPr>
    </w:lvl>
    <w:lvl w:ilvl="8" w:tplc="B2ACE948"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329A68B9"/>
    <w:multiLevelType w:val="hybridMultilevel"/>
    <w:tmpl w:val="FA540264"/>
    <w:lvl w:ilvl="0" w:tplc="73D65A22">
      <w:start w:val="1"/>
      <w:numFmt w:val="decimal"/>
      <w:lvlText w:val="%1."/>
      <w:lvlJc w:val="left"/>
      <w:pPr>
        <w:tabs>
          <w:tab w:val="num" w:pos="720"/>
        </w:tabs>
        <w:ind w:left="720" w:hanging="360"/>
      </w:pPr>
    </w:lvl>
    <w:lvl w:ilvl="1" w:tplc="61B6F35E">
      <w:start w:val="1"/>
      <w:numFmt w:val="lowerLetter"/>
      <w:lvlText w:val="%2)"/>
      <w:lvlJc w:val="left"/>
      <w:pPr>
        <w:tabs>
          <w:tab w:val="num" w:pos="1440"/>
        </w:tabs>
        <w:ind w:left="1440" w:hanging="360"/>
      </w:pPr>
      <w:rPr>
        <w:rFonts w:hint="default"/>
      </w:rPr>
    </w:lvl>
    <w:lvl w:ilvl="2" w:tplc="1A94FB1A">
      <w:start w:val="1"/>
      <w:numFmt w:val="lowerRoman"/>
      <w:lvlText w:val="%3."/>
      <w:lvlJc w:val="right"/>
      <w:pPr>
        <w:tabs>
          <w:tab w:val="num" w:pos="2160"/>
        </w:tabs>
        <w:ind w:left="2160" w:hanging="180"/>
      </w:pPr>
    </w:lvl>
    <w:lvl w:ilvl="3" w:tplc="A75C1852" w:tentative="1">
      <w:start w:val="1"/>
      <w:numFmt w:val="decimal"/>
      <w:lvlText w:val="%4."/>
      <w:lvlJc w:val="left"/>
      <w:pPr>
        <w:tabs>
          <w:tab w:val="num" w:pos="2880"/>
        </w:tabs>
        <w:ind w:left="2880" w:hanging="360"/>
      </w:pPr>
    </w:lvl>
    <w:lvl w:ilvl="4" w:tplc="80501A62" w:tentative="1">
      <w:start w:val="1"/>
      <w:numFmt w:val="lowerLetter"/>
      <w:lvlText w:val="%5."/>
      <w:lvlJc w:val="left"/>
      <w:pPr>
        <w:tabs>
          <w:tab w:val="num" w:pos="3600"/>
        </w:tabs>
        <w:ind w:left="3600" w:hanging="360"/>
      </w:pPr>
    </w:lvl>
    <w:lvl w:ilvl="5" w:tplc="7966D468" w:tentative="1">
      <w:start w:val="1"/>
      <w:numFmt w:val="lowerRoman"/>
      <w:lvlText w:val="%6."/>
      <w:lvlJc w:val="right"/>
      <w:pPr>
        <w:tabs>
          <w:tab w:val="num" w:pos="4320"/>
        </w:tabs>
        <w:ind w:left="4320" w:hanging="180"/>
      </w:pPr>
    </w:lvl>
    <w:lvl w:ilvl="6" w:tplc="24A4FFBA" w:tentative="1">
      <w:start w:val="1"/>
      <w:numFmt w:val="decimal"/>
      <w:lvlText w:val="%7."/>
      <w:lvlJc w:val="left"/>
      <w:pPr>
        <w:tabs>
          <w:tab w:val="num" w:pos="5040"/>
        </w:tabs>
        <w:ind w:left="5040" w:hanging="360"/>
      </w:pPr>
    </w:lvl>
    <w:lvl w:ilvl="7" w:tplc="10CCBE04" w:tentative="1">
      <w:start w:val="1"/>
      <w:numFmt w:val="lowerLetter"/>
      <w:lvlText w:val="%8."/>
      <w:lvlJc w:val="left"/>
      <w:pPr>
        <w:tabs>
          <w:tab w:val="num" w:pos="5760"/>
        </w:tabs>
        <w:ind w:left="5760" w:hanging="360"/>
      </w:pPr>
    </w:lvl>
    <w:lvl w:ilvl="8" w:tplc="1B62D746" w:tentative="1">
      <w:start w:val="1"/>
      <w:numFmt w:val="lowerRoman"/>
      <w:lvlText w:val="%9."/>
      <w:lvlJc w:val="right"/>
      <w:pPr>
        <w:tabs>
          <w:tab w:val="num" w:pos="6480"/>
        </w:tabs>
        <w:ind w:left="6480" w:hanging="180"/>
      </w:pPr>
    </w:lvl>
  </w:abstractNum>
  <w:abstractNum w:abstractNumId="11" w15:restartNumberingAfterBreak="0">
    <w:nsid w:val="35BA4C9E"/>
    <w:multiLevelType w:val="hybridMultilevel"/>
    <w:tmpl w:val="28E2F444"/>
    <w:lvl w:ilvl="0" w:tplc="6108D7AE">
      <w:start w:val="1"/>
      <w:numFmt w:val="decimal"/>
      <w:lvlText w:val="%1."/>
      <w:lvlJc w:val="left"/>
      <w:pPr>
        <w:tabs>
          <w:tab w:val="num" w:pos="720"/>
        </w:tabs>
        <w:ind w:left="720" w:hanging="360"/>
      </w:pPr>
    </w:lvl>
    <w:lvl w:ilvl="1" w:tplc="C71034A4" w:tentative="1">
      <w:start w:val="1"/>
      <w:numFmt w:val="lowerLetter"/>
      <w:lvlText w:val="%2."/>
      <w:lvlJc w:val="left"/>
      <w:pPr>
        <w:tabs>
          <w:tab w:val="num" w:pos="1440"/>
        </w:tabs>
        <w:ind w:left="1440" w:hanging="360"/>
      </w:pPr>
    </w:lvl>
    <w:lvl w:ilvl="2" w:tplc="CD10600C" w:tentative="1">
      <w:start w:val="1"/>
      <w:numFmt w:val="lowerRoman"/>
      <w:lvlText w:val="%3."/>
      <w:lvlJc w:val="right"/>
      <w:pPr>
        <w:tabs>
          <w:tab w:val="num" w:pos="2160"/>
        </w:tabs>
        <w:ind w:left="2160" w:hanging="180"/>
      </w:pPr>
    </w:lvl>
    <w:lvl w:ilvl="3" w:tplc="4066DA36" w:tentative="1">
      <w:start w:val="1"/>
      <w:numFmt w:val="decimal"/>
      <w:lvlText w:val="%4."/>
      <w:lvlJc w:val="left"/>
      <w:pPr>
        <w:tabs>
          <w:tab w:val="num" w:pos="2880"/>
        </w:tabs>
        <w:ind w:left="2880" w:hanging="360"/>
      </w:pPr>
    </w:lvl>
    <w:lvl w:ilvl="4" w:tplc="CD500BB6" w:tentative="1">
      <w:start w:val="1"/>
      <w:numFmt w:val="lowerLetter"/>
      <w:lvlText w:val="%5."/>
      <w:lvlJc w:val="left"/>
      <w:pPr>
        <w:tabs>
          <w:tab w:val="num" w:pos="3600"/>
        </w:tabs>
        <w:ind w:left="3600" w:hanging="360"/>
      </w:pPr>
    </w:lvl>
    <w:lvl w:ilvl="5" w:tplc="C834F280" w:tentative="1">
      <w:start w:val="1"/>
      <w:numFmt w:val="lowerRoman"/>
      <w:lvlText w:val="%6."/>
      <w:lvlJc w:val="right"/>
      <w:pPr>
        <w:tabs>
          <w:tab w:val="num" w:pos="4320"/>
        </w:tabs>
        <w:ind w:left="4320" w:hanging="180"/>
      </w:pPr>
    </w:lvl>
    <w:lvl w:ilvl="6" w:tplc="CB5C3E5C" w:tentative="1">
      <w:start w:val="1"/>
      <w:numFmt w:val="decimal"/>
      <w:lvlText w:val="%7."/>
      <w:lvlJc w:val="left"/>
      <w:pPr>
        <w:tabs>
          <w:tab w:val="num" w:pos="5040"/>
        </w:tabs>
        <w:ind w:left="5040" w:hanging="360"/>
      </w:pPr>
    </w:lvl>
    <w:lvl w:ilvl="7" w:tplc="BAACFE44" w:tentative="1">
      <w:start w:val="1"/>
      <w:numFmt w:val="lowerLetter"/>
      <w:lvlText w:val="%8."/>
      <w:lvlJc w:val="left"/>
      <w:pPr>
        <w:tabs>
          <w:tab w:val="num" w:pos="5760"/>
        </w:tabs>
        <w:ind w:left="5760" w:hanging="360"/>
      </w:pPr>
    </w:lvl>
    <w:lvl w:ilvl="8" w:tplc="0EF40714" w:tentative="1">
      <w:start w:val="1"/>
      <w:numFmt w:val="lowerRoman"/>
      <w:lvlText w:val="%9."/>
      <w:lvlJc w:val="right"/>
      <w:pPr>
        <w:tabs>
          <w:tab w:val="num" w:pos="6480"/>
        </w:tabs>
        <w:ind w:left="6480" w:hanging="180"/>
      </w:pPr>
    </w:lvl>
  </w:abstractNum>
  <w:abstractNum w:abstractNumId="12" w15:restartNumberingAfterBreak="0">
    <w:nsid w:val="35FD5F8A"/>
    <w:multiLevelType w:val="hybridMultilevel"/>
    <w:tmpl w:val="01F8E6FE"/>
    <w:lvl w:ilvl="0" w:tplc="04090001">
      <w:start w:val="1"/>
      <w:numFmt w:val="bullet"/>
      <w:lvlText w:val=""/>
      <w:lvlJc w:val="left"/>
      <w:pPr>
        <w:tabs>
          <w:tab w:val="num" w:pos="2160"/>
        </w:tabs>
        <w:ind w:left="2160" w:hanging="360"/>
      </w:pPr>
      <w:rPr>
        <w:rFonts w:ascii="Symbol" w:hAnsi="Symbol" w:hint="default"/>
      </w:rPr>
    </w:lvl>
    <w:lvl w:ilvl="1" w:tplc="04090003" w:tentative="1">
      <w:start w:val="1"/>
      <w:numFmt w:val="bullet"/>
      <w:lvlText w:val="o"/>
      <w:lvlJc w:val="left"/>
      <w:pPr>
        <w:tabs>
          <w:tab w:val="num" w:pos="2880"/>
        </w:tabs>
        <w:ind w:left="2880" w:hanging="360"/>
      </w:pPr>
      <w:rPr>
        <w:rFonts w:ascii="Courier New" w:hAnsi="Courier New" w:hint="default"/>
      </w:rPr>
    </w:lvl>
    <w:lvl w:ilvl="2" w:tplc="04090005" w:tentative="1">
      <w:start w:val="1"/>
      <w:numFmt w:val="bullet"/>
      <w:lvlText w:val=""/>
      <w:lvlJc w:val="left"/>
      <w:pPr>
        <w:tabs>
          <w:tab w:val="num" w:pos="3600"/>
        </w:tabs>
        <w:ind w:left="3600" w:hanging="360"/>
      </w:pPr>
      <w:rPr>
        <w:rFonts w:ascii="Wingdings" w:hAnsi="Wingdings" w:hint="default"/>
      </w:rPr>
    </w:lvl>
    <w:lvl w:ilvl="3" w:tplc="04090001" w:tentative="1">
      <w:start w:val="1"/>
      <w:numFmt w:val="bullet"/>
      <w:lvlText w:val=""/>
      <w:lvlJc w:val="left"/>
      <w:pPr>
        <w:tabs>
          <w:tab w:val="num" w:pos="4320"/>
        </w:tabs>
        <w:ind w:left="4320" w:hanging="360"/>
      </w:pPr>
      <w:rPr>
        <w:rFonts w:ascii="Symbol" w:hAnsi="Symbol" w:hint="default"/>
      </w:rPr>
    </w:lvl>
    <w:lvl w:ilvl="4" w:tplc="04090003" w:tentative="1">
      <w:start w:val="1"/>
      <w:numFmt w:val="bullet"/>
      <w:lvlText w:val="o"/>
      <w:lvlJc w:val="left"/>
      <w:pPr>
        <w:tabs>
          <w:tab w:val="num" w:pos="5040"/>
        </w:tabs>
        <w:ind w:left="5040" w:hanging="360"/>
      </w:pPr>
      <w:rPr>
        <w:rFonts w:ascii="Courier New" w:hAnsi="Courier New" w:hint="default"/>
      </w:rPr>
    </w:lvl>
    <w:lvl w:ilvl="5" w:tplc="04090005" w:tentative="1">
      <w:start w:val="1"/>
      <w:numFmt w:val="bullet"/>
      <w:lvlText w:val=""/>
      <w:lvlJc w:val="left"/>
      <w:pPr>
        <w:tabs>
          <w:tab w:val="num" w:pos="5760"/>
        </w:tabs>
        <w:ind w:left="5760" w:hanging="360"/>
      </w:pPr>
      <w:rPr>
        <w:rFonts w:ascii="Wingdings" w:hAnsi="Wingdings" w:hint="default"/>
      </w:rPr>
    </w:lvl>
    <w:lvl w:ilvl="6" w:tplc="04090001" w:tentative="1">
      <w:start w:val="1"/>
      <w:numFmt w:val="bullet"/>
      <w:lvlText w:val=""/>
      <w:lvlJc w:val="left"/>
      <w:pPr>
        <w:tabs>
          <w:tab w:val="num" w:pos="6480"/>
        </w:tabs>
        <w:ind w:left="6480" w:hanging="360"/>
      </w:pPr>
      <w:rPr>
        <w:rFonts w:ascii="Symbol" w:hAnsi="Symbol" w:hint="default"/>
      </w:rPr>
    </w:lvl>
    <w:lvl w:ilvl="7" w:tplc="04090003" w:tentative="1">
      <w:start w:val="1"/>
      <w:numFmt w:val="bullet"/>
      <w:lvlText w:val="o"/>
      <w:lvlJc w:val="left"/>
      <w:pPr>
        <w:tabs>
          <w:tab w:val="num" w:pos="7200"/>
        </w:tabs>
        <w:ind w:left="7200" w:hanging="360"/>
      </w:pPr>
      <w:rPr>
        <w:rFonts w:ascii="Courier New" w:hAnsi="Courier New" w:hint="default"/>
      </w:rPr>
    </w:lvl>
    <w:lvl w:ilvl="8" w:tplc="04090005" w:tentative="1">
      <w:start w:val="1"/>
      <w:numFmt w:val="bullet"/>
      <w:lvlText w:val=""/>
      <w:lvlJc w:val="left"/>
      <w:pPr>
        <w:tabs>
          <w:tab w:val="num" w:pos="7920"/>
        </w:tabs>
        <w:ind w:left="7920" w:hanging="360"/>
      </w:pPr>
      <w:rPr>
        <w:rFonts w:ascii="Wingdings" w:hAnsi="Wingdings" w:hint="default"/>
      </w:rPr>
    </w:lvl>
  </w:abstractNum>
  <w:abstractNum w:abstractNumId="13" w15:restartNumberingAfterBreak="0">
    <w:nsid w:val="37AE5E59"/>
    <w:multiLevelType w:val="hybridMultilevel"/>
    <w:tmpl w:val="78DE461C"/>
    <w:lvl w:ilvl="0" w:tplc="03D2C816">
      <w:start w:val="1"/>
      <w:numFmt w:val="decimal"/>
      <w:lvlText w:val="%1."/>
      <w:lvlJc w:val="left"/>
      <w:pPr>
        <w:tabs>
          <w:tab w:val="num" w:pos="720"/>
        </w:tabs>
        <w:ind w:left="720" w:hanging="360"/>
      </w:pPr>
    </w:lvl>
    <w:lvl w:ilvl="1" w:tplc="8BACD796" w:tentative="1">
      <w:start w:val="1"/>
      <w:numFmt w:val="lowerLetter"/>
      <w:lvlText w:val="%2."/>
      <w:lvlJc w:val="left"/>
      <w:pPr>
        <w:tabs>
          <w:tab w:val="num" w:pos="1440"/>
        </w:tabs>
        <w:ind w:left="1440" w:hanging="360"/>
      </w:pPr>
    </w:lvl>
    <w:lvl w:ilvl="2" w:tplc="57B89E9C" w:tentative="1">
      <w:start w:val="1"/>
      <w:numFmt w:val="lowerRoman"/>
      <w:lvlText w:val="%3."/>
      <w:lvlJc w:val="right"/>
      <w:pPr>
        <w:tabs>
          <w:tab w:val="num" w:pos="2160"/>
        </w:tabs>
        <w:ind w:left="2160" w:hanging="180"/>
      </w:pPr>
    </w:lvl>
    <w:lvl w:ilvl="3" w:tplc="76DC3B68" w:tentative="1">
      <w:start w:val="1"/>
      <w:numFmt w:val="decimal"/>
      <w:lvlText w:val="%4."/>
      <w:lvlJc w:val="left"/>
      <w:pPr>
        <w:tabs>
          <w:tab w:val="num" w:pos="2880"/>
        </w:tabs>
        <w:ind w:left="2880" w:hanging="360"/>
      </w:pPr>
    </w:lvl>
    <w:lvl w:ilvl="4" w:tplc="515E01C8" w:tentative="1">
      <w:start w:val="1"/>
      <w:numFmt w:val="lowerLetter"/>
      <w:lvlText w:val="%5."/>
      <w:lvlJc w:val="left"/>
      <w:pPr>
        <w:tabs>
          <w:tab w:val="num" w:pos="3600"/>
        </w:tabs>
        <w:ind w:left="3600" w:hanging="360"/>
      </w:pPr>
    </w:lvl>
    <w:lvl w:ilvl="5" w:tplc="9A761B5E" w:tentative="1">
      <w:start w:val="1"/>
      <w:numFmt w:val="lowerRoman"/>
      <w:lvlText w:val="%6."/>
      <w:lvlJc w:val="right"/>
      <w:pPr>
        <w:tabs>
          <w:tab w:val="num" w:pos="4320"/>
        </w:tabs>
        <w:ind w:left="4320" w:hanging="180"/>
      </w:pPr>
    </w:lvl>
    <w:lvl w:ilvl="6" w:tplc="24EA9C68" w:tentative="1">
      <w:start w:val="1"/>
      <w:numFmt w:val="decimal"/>
      <w:lvlText w:val="%7."/>
      <w:lvlJc w:val="left"/>
      <w:pPr>
        <w:tabs>
          <w:tab w:val="num" w:pos="5040"/>
        </w:tabs>
        <w:ind w:left="5040" w:hanging="360"/>
      </w:pPr>
    </w:lvl>
    <w:lvl w:ilvl="7" w:tplc="CB52B158" w:tentative="1">
      <w:start w:val="1"/>
      <w:numFmt w:val="lowerLetter"/>
      <w:lvlText w:val="%8."/>
      <w:lvlJc w:val="left"/>
      <w:pPr>
        <w:tabs>
          <w:tab w:val="num" w:pos="5760"/>
        </w:tabs>
        <w:ind w:left="5760" w:hanging="360"/>
      </w:pPr>
    </w:lvl>
    <w:lvl w:ilvl="8" w:tplc="0BEC9EEE" w:tentative="1">
      <w:start w:val="1"/>
      <w:numFmt w:val="lowerRoman"/>
      <w:lvlText w:val="%9."/>
      <w:lvlJc w:val="right"/>
      <w:pPr>
        <w:tabs>
          <w:tab w:val="num" w:pos="6480"/>
        </w:tabs>
        <w:ind w:left="6480" w:hanging="180"/>
      </w:pPr>
    </w:lvl>
  </w:abstractNum>
  <w:abstractNum w:abstractNumId="14" w15:restartNumberingAfterBreak="0">
    <w:nsid w:val="42515788"/>
    <w:multiLevelType w:val="hybridMultilevel"/>
    <w:tmpl w:val="82A0A8E4"/>
    <w:lvl w:ilvl="0" w:tplc="2D34895C">
      <w:start w:val="1"/>
      <w:numFmt w:val="decimal"/>
      <w:lvlText w:val="%1."/>
      <w:lvlJc w:val="left"/>
      <w:pPr>
        <w:tabs>
          <w:tab w:val="num" w:pos="720"/>
        </w:tabs>
        <w:ind w:left="720" w:hanging="360"/>
      </w:pPr>
    </w:lvl>
    <w:lvl w:ilvl="1" w:tplc="0C268A40" w:tentative="1">
      <w:start w:val="1"/>
      <w:numFmt w:val="lowerLetter"/>
      <w:lvlText w:val="%2."/>
      <w:lvlJc w:val="left"/>
      <w:pPr>
        <w:tabs>
          <w:tab w:val="num" w:pos="1440"/>
        </w:tabs>
        <w:ind w:left="1440" w:hanging="360"/>
      </w:pPr>
    </w:lvl>
    <w:lvl w:ilvl="2" w:tplc="30F8020E" w:tentative="1">
      <w:start w:val="1"/>
      <w:numFmt w:val="lowerRoman"/>
      <w:lvlText w:val="%3."/>
      <w:lvlJc w:val="right"/>
      <w:pPr>
        <w:tabs>
          <w:tab w:val="num" w:pos="2160"/>
        </w:tabs>
        <w:ind w:left="2160" w:hanging="180"/>
      </w:pPr>
    </w:lvl>
    <w:lvl w:ilvl="3" w:tplc="248A372C" w:tentative="1">
      <w:start w:val="1"/>
      <w:numFmt w:val="decimal"/>
      <w:lvlText w:val="%4."/>
      <w:lvlJc w:val="left"/>
      <w:pPr>
        <w:tabs>
          <w:tab w:val="num" w:pos="2880"/>
        </w:tabs>
        <w:ind w:left="2880" w:hanging="360"/>
      </w:pPr>
    </w:lvl>
    <w:lvl w:ilvl="4" w:tplc="01A8F15E" w:tentative="1">
      <w:start w:val="1"/>
      <w:numFmt w:val="lowerLetter"/>
      <w:lvlText w:val="%5."/>
      <w:lvlJc w:val="left"/>
      <w:pPr>
        <w:tabs>
          <w:tab w:val="num" w:pos="3600"/>
        </w:tabs>
        <w:ind w:left="3600" w:hanging="360"/>
      </w:pPr>
    </w:lvl>
    <w:lvl w:ilvl="5" w:tplc="69E85E92" w:tentative="1">
      <w:start w:val="1"/>
      <w:numFmt w:val="lowerRoman"/>
      <w:lvlText w:val="%6."/>
      <w:lvlJc w:val="right"/>
      <w:pPr>
        <w:tabs>
          <w:tab w:val="num" w:pos="4320"/>
        </w:tabs>
        <w:ind w:left="4320" w:hanging="180"/>
      </w:pPr>
    </w:lvl>
    <w:lvl w:ilvl="6" w:tplc="9E883C8E" w:tentative="1">
      <w:start w:val="1"/>
      <w:numFmt w:val="decimal"/>
      <w:lvlText w:val="%7."/>
      <w:lvlJc w:val="left"/>
      <w:pPr>
        <w:tabs>
          <w:tab w:val="num" w:pos="5040"/>
        </w:tabs>
        <w:ind w:left="5040" w:hanging="360"/>
      </w:pPr>
    </w:lvl>
    <w:lvl w:ilvl="7" w:tplc="87F8D8DC" w:tentative="1">
      <w:start w:val="1"/>
      <w:numFmt w:val="lowerLetter"/>
      <w:lvlText w:val="%8."/>
      <w:lvlJc w:val="left"/>
      <w:pPr>
        <w:tabs>
          <w:tab w:val="num" w:pos="5760"/>
        </w:tabs>
        <w:ind w:left="5760" w:hanging="360"/>
      </w:pPr>
    </w:lvl>
    <w:lvl w:ilvl="8" w:tplc="FD2E7F02" w:tentative="1">
      <w:start w:val="1"/>
      <w:numFmt w:val="lowerRoman"/>
      <w:lvlText w:val="%9."/>
      <w:lvlJc w:val="right"/>
      <w:pPr>
        <w:tabs>
          <w:tab w:val="num" w:pos="6480"/>
        </w:tabs>
        <w:ind w:left="6480" w:hanging="180"/>
      </w:pPr>
    </w:lvl>
  </w:abstractNum>
  <w:abstractNum w:abstractNumId="15" w15:restartNumberingAfterBreak="0">
    <w:nsid w:val="483F636B"/>
    <w:multiLevelType w:val="hybridMultilevel"/>
    <w:tmpl w:val="76A87446"/>
    <w:lvl w:ilvl="0" w:tplc="59D46D9A">
      <w:start w:val="1"/>
      <w:numFmt w:val="decimal"/>
      <w:lvlText w:val="%1."/>
      <w:lvlJc w:val="left"/>
      <w:pPr>
        <w:tabs>
          <w:tab w:val="num" w:pos="720"/>
        </w:tabs>
        <w:ind w:left="720" w:hanging="360"/>
      </w:pPr>
      <w:rPr>
        <w:rFonts w:hint="default"/>
      </w:rPr>
    </w:lvl>
    <w:lvl w:ilvl="1" w:tplc="349A7A84" w:tentative="1">
      <w:start w:val="1"/>
      <w:numFmt w:val="lowerLetter"/>
      <w:lvlText w:val="%2."/>
      <w:lvlJc w:val="left"/>
      <w:pPr>
        <w:tabs>
          <w:tab w:val="num" w:pos="1440"/>
        </w:tabs>
        <w:ind w:left="1440" w:hanging="360"/>
      </w:pPr>
    </w:lvl>
    <w:lvl w:ilvl="2" w:tplc="C166E0E2" w:tentative="1">
      <w:start w:val="1"/>
      <w:numFmt w:val="lowerRoman"/>
      <w:lvlText w:val="%3."/>
      <w:lvlJc w:val="right"/>
      <w:pPr>
        <w:tabs>
          <w:tab w:val="num" w:pos="2160"/>
        </w:tabs>
        <w:ind w:left="2160" w:hanging="180"/>
      </w:pPr>
    </w:lvl>
    <w:lvl w:ilvl="3" w:tplc="D9FAEAD4" w:tentative="1">
      <w:start w:val="1"/>
      <w:numFmt w:val="decimal"/>
      <w:lvlText w:val="%4."/>
      <w:lvlJc w:val="left"/>
      <w:pPr>
        <w:tabs>
          <w:tab w:val="num" w:pos="2880"/>
        </w:tabs>
        <w:ind w:left="2880" w:hanging="360"/>
      </w:pPr>
    </w:lvl>
    <w:lvl w:ilvl="4" w:tplc="6D4A19BE" w:tentative="1">
      <w:start w:val="1"/>
      <w:numFmt w:val="lowerLetter"/>
      <w:lvlText w:val="%5."/>
      <w:lvlJc w:val="left"/>
      <w:pPr>
        <w:tabs>
          <w:tab w:val="num" w:pos="3600"/>
        </w:tabs>
        <w:ind w:left="3600" w:hanging="360"/>
      </w:pPr>
    </w:lvl>
    <w:lvl w:ilvl="5" w:tplc="DF9628AA" w:tentative="1">
      <w:start w:val="1"/>
      <w:numFmt w:val="lowerRoman"/>
      <w:lvlText w:val="%6."/>
      <w:lvlJc w:val="right"/>
      <w:pPr>
        <w:tabs>
          <w:tab w:val="num" w:pos="4320"/>
        </w:tabs>
        <w:ind w:left="4320" w:hanging="180"/>
      </w:pPr>
    </w:lvl>
    <w:lvl w:ilvl="6" w:tplc="8318A964" w:tentative="1">
      <w:start w:val="1"/>
      <w:numFmt w:val="decimal"/>
      <w:lvlText w:val="%7."/>
      <w:lvlJc w:val="left"/>
      <w:pPr>
        <w:tabs>
          <w:tab w:val="num" w:pos="5040"/>
        </w:tabs>
        <w:ind w:left="5040" w:hanging="360"/>
      </w:pPr>
    </w:lvl>
    <w:lvl w:ilvl="7" w:tplc="F7ECBCD0" w:tentative="1">
      <w:start w:val="1"/>
      <w:numFmt w:val="lowerLetter"/>
      <w:lvlText w:val="%8."/>
      <w:lvlJc w:val="left"/>
      <w:pPr>
        <w:tabs>
          <w:tab w:val="num" w:pos="5760"/>
        </w:tabs>
        <w:ind w:left="5760" w:hanging="360"/>
      </w:pPr>
    </w:lvl>
    <w:lvl w:ilvl="8" w:tplc="29FE6CF6" w:tentative="1">
      <w:start w:val="1"/>
      <w:numFmt w:val="lowerRoman"/>
      <w:lvlText w:val="%9."/>
      <w:lvlJc w:val="right"/>
      <w:pPr>
        <w:tabs>
          <w:tab w:val="num" w:pos="6480"/>
        </w:tabs>
        <w:ind w:left="6480" w:hanging="180"/>
      </w:pPr>
    </w:lvl>
  </w:abstractNum>
  <w:abstractNum w:abstractNumId="16" w15:restartNumberingAfterBreak="0">
    <w:nsid w:val="4FBB7BD4"/>
    <w:multiLevelType w:val="hybridMultilevel"/>
    <w:tmpl w:val="7F4641F6"/>
    <w:lvl w:ilvl="0" w:tplc="C57A6370">
      <w:start w:val="1"/>
      <w:numFmt w:val="decimal"/>
      <w:lvlText w:val="%1."/>
      <w:lvlJc w:val="left"/>
      <w:pPr>
        <w:tabs>
          <w:tab w:val="num" w:pos="720"/>
        </w:tabs>
        <w:ind w:left="720" w:hanging="360"/>
      </w:pPr>
    </w:lvl>
    <w:lvl w:ilvl="1" w:tplc="2BE45976" w:tentative="1">
      <w:start w:val="1"/>
      <w:numFmt w:val="lowerLetter"/>
      <w:lvlText w:val="%2."/>
      <w:lvlJc w:val="left"/>
      <w:pPr>
        <w:tabs>
          <w:tab w:val="num" w:pos="1440"/>
        </w:tabs>
        <w:ind w:left="1440" w:hanging="360"/>
      </w:pPr>
    </w:lvl>
    <w:lvl w:ilvl="2" w:tplc="A016049E" w:tentative="1">
      <w:start w:val="1"/>
      <w:numFmt w:val="lowerRoman"/>
      <w:lvlText w:val="%3."/>
      <w:lvlJc w:val="right"/>
      <w:pPr>
        <w:tabs>
          <w:tab w:val="num" w:pos="2160"/>
        </w:tabs>
        <w:ind w:left="2160" w:hanging="180"/>
      </w:pPr>
    </w:lvl>
    <w:lvl w:ilvl="3" w:tplc="9D705F0E" w:tentative="1">
      <w:start w:val="1"/>
      <w:numFmt w:val="decimal"/>
      <w:lvlText w:val="%4."/>
      <w:lvlJc w:val="left"/>
      <w:pPr>
        <w:tabs>
          <w:tab w:val="num" w:pos="2880"/>
        </w:tabs>
        <w:ind w:left="2880" w:hanging="360"/>
      </w:pPr>
    </w:lvl>
    <w:lvl w:ilvl="4" w:tplc="352067E2" w:tentative="1">
      <w:start w:val="1"/>
      <w:numFmt w:val="lowerLetter"/>
      <w:lvlText w:val="%5."/>
      <w:lvlJc w:val="left"/>
      <w:pPr>
        <w:tabs>
          <w:tab w:val="num" w:pos="3600"/>
        </w:tabs>
        <w:ind w:left="3600" w:hanging="360"/>
      </w:pPr>
    </w:lvl>
    <w:lvl w:ilvl="5" w:tplc="C4080E9A" w:tentative="1">
      <w:start w:val="1"/>
      <w:numFmt w:val="lowerRoman"/>
      <w:lvlText w:val="%6."/>
      <w:lvlJc w:val="right"/>
      <w:pPr>
        <w:tabs>
          <w:tab w:val="num" w:pos="4320"/>
        </w:tabs>
        <w:ind w:left="4320" w:hanging="180"/>
      </w:pPr>
    </w:lvl>
    <w:lvl w:ilvl="6" w:tplc="A6243AD0" w:tentative="1">
      <w:start w:val="1"/>
      <w:numFmt w:val="decimal"/>
      <w:lvlText w:val="%7."/>
      <w:lvlJc w:val="left"/>
      <w:pPr>
        <w:tabs>
          <w:tab w:val="num" w:pos="5040"/>
        </w:tabs>
        <w:ind w:left="5040" w:hanging="360"/>
      </w:pPr>
    </w:lvl>
    <w:lvl w:ilvl="7" w:tplc="AED81F74" w:tentative="1">
      <w:start w:val="1"/>
      <w:numFmt w:val="lowerLetter"/>
      <w:lvlText w:val="%8."/>
      <w:lvlJc w:val="left"/>
      <w:pPr>
        <w:tabs>
          <w:tab w:val="num" w:pos="5760"/>
        </w:tabs>
        <w:ind w:left="5760" w:hanging="360"/>
      </w:pPr>
    </w:lvl>
    <w:lvl w:ilvl="8" w:tplc="0E2AE63C" w:tentative="1">
      <w:start w:val="1"/>
      <w:numFmt w:val="lowerRoman"/>
      <w:lvlText w:val="%9."/>
      <w:lvlJc w:val="right"/>
      <w:pPr>
        <w:tabs>
          <w:tab w:val="num" w:pos="6480"/>
        </w:tabs>
        <w:ind w:left="6480" w:hanging="180"/>
      </w:pPr>
    </w:lvl>
  </w:abstractNum>
  <w:abstractNum w:abstractNumId="17" w15:restartNumberingAfterBreak="0">
    <w:nsid w:val="5720285F"/>
    <w:multiLevelType w:val="hybridMultilevel"/>
    <w:tmpl w:val="98D22BA8"/>
    <w:lvl w:ilvl="0" w:tplc="2DCAF560">
      <w:start w:val="1"/>
      <w:numFmt w:val="decimal"/>
      <w:lvlText w:val="%1."/>
      <w:lvlJc w:val="left"/>
      <w:pPr>
        <w:tabs>
          <w:tab w:val="num" w:pos="720"/>
        </w:tabs>
        <w:ind w:left="720" w:hanging="360"/>
      </w:pPr>
      <w:rPr>
        <w:rFonts w:hint="default"/>
      </w:rPr>
    </w:lvl>
    <w:lvl w:ilvl="1" w:tplc="21BA5552" w:tentative="1">
      <w:start w:val="1"/>
      <w:numFmt w:val="lowerLetter"/>
      <w:lvlText w:val="%2."/>
      <w:lvlJc w:val="left"/>
      <w:pPr>
        <w:tabs>
          <w:tab w:val="num" w:pos="1440"/>
        </w:tabs>
        <w:ind w:left="1440" w:hanging="360"/>
      </w:pPr>
    </w:lvl>
    <w:lvl w:ilvl="2" w:tplc="8E745DF2" w:tentative="1">
      <w:start w:val="1"/>
      <w:numFmt w:val="lowerRoman"/>
      <w:lvlText w:val="%3."/>
      <w:lvlJc w:val="right"/>
      <w:pPr>
        <w:tabs>
          <w:tab w:val="num" w:pos="2160"/>
        </w:tabs>
        <w:ind w:left="2160" w:hanging="180"/>
      </w:pPr>
    </w:lvl>
    <w:lvl w:ilvl="3" w:tplc="75A6D480" w:tentative="1">
      <w:start w:val="1"/>
      <w:numFmt w:val="decimal"/>
      <w:lvlText w:val="%4."/>
      <w:lvlJc w:val="left"/>
      <w:pPr>
        <w:tabs>
          <w:tab w:val="num" w:pos="2880"/>
        </w:tabs>
        <w:ind w:left="2880" w:hanging="360"/>
      </w:pPr>
    </w:lvl>
    <w:lvl w:ilvl="4" w:tplc="B08C5780" w:tentative="1">
      <w:start w:val="1"/>
      <w:numFmt w:val="lowerLetter"/>
      <w:lvlText w:val="%5."/>
      <w:lvlJc w:val="left"/>
      <w:pPr>
        <w:tabs>
          <w:tab w:val="num" w:pos="3600"/>
        </w:tabs>
        <w:ind w:left="3600" w:hanging="360"/>
      </w:pPr>
    </w:lvl>
    <w:lvl w:ilvl="5" w:tplc="64DE14AC" w:tentative="1">
      <w:start w:val="1"/>
      <w:numFmt w:val="lowerRoman"/>
      <w:lvlText w:val="%6."/>
      <w:lvlJc w:val="right"/>
      <w:pPr>
        <w:tabs>
          <w:tab w:val="num" w:pos="4320"/>
        </w:tabs>
        <w:ind w:left="4320" w:hanging="180"/>
      </w:pPr>
    </w:lvl>
    <w:lvl w:ilvl="6" w:tplc="922E5452" w:tentative="1">
      <w:start w:val="1"/>
      <w:numFmt w:val="decimal"/>
      <w:lvlText w:val="%7."/>
      <w:lvlJc w:val="left"/>
      <w:pPr>
        <w:tabs>
          <w:tab w:val="num" w:pos="5040"/>
        </w:tabs>
        <w:ind w:left="5040" w:hanging="360"/>
      </w:pPr>
    </w:lvl>
    <w:lvl w:ilvl="7" w:tplc="20967254" w:tentative="1">
      <w:start w:val="1"/>
      <w:numFmt w:val="lowerLetter"/>
      <w:lvlText w:val="%8."/>
      <w:lvlJc w:val="left"/>
      <w:pPr>
        <w:tabs>
          <w:tab w:val="num" w:pos="5760"/>
        </w:tabs>
        <w:ind w:left="5760" w:hanging="360"/>
      </w:pPr>
    </w:lvl>
    <w:lvl w:ilvl="8" w:tplc="8EB2B4E2" w:tentative="1">
      <w:start w:val="1"/>
      <w:numFmt w:val="lowerRoman"/>
      <w:lvlText w:val="%9."/>
      <w:lvlJc w:val="right"/>
      <w:pPr>
        <w:tabs>
          <w:tab w:val="num" w:pos="6480"/>
        </w:tabs>
        <w:ind w:left="6480" w:hanging="180"/>
      </w:pPr>
    </w:lvl>
  </w:abstractNum>
  <w:abstractNum w:abstractNumId="18" w15:restartNumberingAfterBreak="0">
    <w:nsid w:val="57325BC3"/>
    <w:multiLevelType w:val="hybridMultilevel"/>
    <w:tmpl w:val="AF18CA7A"/>
    <w:lvl w:ilvl="0" w:tplc="00010409">
      <w:start w:val="1"/>
      <w:numFmt w:val="bullet"/>
      <w:lvlText w:val=""/>
      <w:lvlJc w:val="left"/>
      <w:pPr>
        <w:tabs>
          <w:tab w:val="num" w:pos="720"/>
        </w:tabs>
        <w:ind w:left="720" w:hanging="360"/>
      </w:pPr>
      <w:rPr>
        <w:rFonts w:ascii="Symbol" w:hAnsi="Symbol" w:hint="default"/>
      </w:rPr>
    </w:lvl>
    <w:lvl w:ilvl="1" w:tplc="00030409" w:tentative="1">
      <w:start w:val="1"/>
      <w:numFmt w:val="bullet"/>
      <w:lvlText w:val="o"/>
      <w:lvlJc w:val="left"/>
      <w:pPr>
        <w:tabs>
          <w:tab w:val="num" w:pos="1440"/>
        </w:tabs>
        <w:ind w:left="1440" w:hanging="360"/>
      </w:pPr>
      <w:rPr>
        <w:rFonts w:ascii="Courier New" w:hAnsi="Courier New" w:hint="default"/>
      </w:rPr>
    </w:lvl>
    <w:lvl w:ilvl="2" w:tplc="00050409" w:tentative="1">
      <w:start w:val="1"/>
      <w:numFmt w:val="bullet"/>
      <w:lvlText w:val=""/>
      <w:lvlJc w:val="left"/>
      <w:pPr>
        <w:tabs>
          <w:tab w:val="num" w:pos="2160"/>
        </w:tabs>
        <w:ind w:left="2160" w:hanging="360"/>
      </w:pPr>
      <w:rPr>
        <w:rFonts w:ascii="Wingdings" w:hAnsi="Wingdings" w:hint="default"/>
      </w:rPr>
    </w:lvl>
    <w:lvl w:ilvl="3" w:tplc="00010409" w:tentative="1">
      <w:start w:val="1"/>
      <w:numFmt w:val="bullet"/>
      <w:lvlText w:val=""/>
      <w:lvlJc w:val="left"/>
      <w:pPr>
        <w:tabs>
          <w:tab w:val="num" w:pos="2880"/>
        </w:tabs>
        <w:ind w:left="2880" w:hanging="360"/>
      </w:pPr>
      <w:rPr>
        <w:rFonts w:ascii="Symbol" w:hAnsi="Symbol" w:hint="default"/>
      </w:rPr>
    </w:lvl>
    <w:lvl w:ilvl="4" w:tplc="00030409" w:tentative="1">
      <w:start w:val="1"/>
      <w:numFmt w:val="bullet"/>
      <w:lvlText w:val="o"/>
      <w:lvlJc w:val="left"/>
      <w:pPr>
        <w:tabs>
          <w:tab w:val="num" w:pos="3600"/>
        </w:tabs>
        <w:ind w:left="3600" w:hanging="360"/>
      </w:pPr>
      <w:rPr>
        <w:rFonts w:ascii="Courier New" w:hAnsi="Courier New" w:hint="default"/>
      </w:rPr>
    </w:lvl>
    <w:lvl w:ilvl="5" w:tplc="00050409" w:tentative="1">
      <w:start w:val="1"/>
      <w:numFmt w:val="bullet"/>
      <w:lvlText w:val=""/>
      <w:lvlJc w:val="left"/>
      <w:pPr>
        <w:tabs>
          <w:tab w:val="num" w:pos="4320"/>
        </w:tabs>
        <w:ind w:left="4320" w:hanging="360"/>
      </w:pPr>
      <w:rPr>
        <w:rFonts w:ascii="Wingdings" w:hAnsi="Wingdings" w:hint="default"/>
      </w:rPr>
    </w:lvl>
    <w:lvl w:ilvl="6" w:tplc="00010409" w:tentative="1">
      <w:start w:val="1"/>
      <w:numFmt w:val="bullet"/>
      <w:lvlText w:val=""/>
      <w:lvlJc w:val="left"/>
      <w:pPr>
        <w:tabs>
          <w:tab w:val="num" w:pos="5040"/>
        </w:tabs>
        <w:ind w:left="5040" w:hanging="360"/>
      </w:pPr>
      <w:rPr>
        <w:rFonts w:ascii="Symbol" w:hAnsi="Symbol" w:hint="default"/>
      </w:rPr>
    </w:lvl>
    <w:lvl w:ilvl="7" w:tplc="00030409" w:tentative="1">
      <w:start w:val="1"/>
      <w:numFmt w:val="bullet"/>
      <w:lvlText w:val="o"/>
      <w:lvlJc w:val="left"/>
      <w:pPr>
        <w:tabs>
          <w:tab w:val="num" w:pos="5760"/>
        </w:tabs>
        <w:ind w:left="5760" w:hanging="360"/>
      </w:pPr>
      <w:rPr>
        <w:rFonts w:ascii="Courier New" w:hAnsi="Courier New" w:hint="default"/>
      </w:rPr>
    </w:lvl>
    <w:lvl w:ilvl="8" w:tplc="00050409"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59D33CB6"/>
    <w:multiLevelType w:val="hybridMultilevel"/>
    <w:tmpl w:val="97B46144"/>
    <w:lvl w:ilvl="0" w:tplc="8ED8B13A">
      <w:start w:val="1"/>
      <w:numFmt w:val="decimal"/>
      <w:lvlText w:val="%1."/>
      <w:lvlJc w:val="left"/>
      <w:pPr>
        <w:tabs>
          <w:tab w:val="num" w:pos="1440"/>
        </w:tabs>
        <w:ind w:left="1440" w:hanging="720"/>
      </w:pPr>
      <w:rPr>
        <w:rFonts w:hint="default"/>
      </w:rPr>
    </w:lvl>
    <w:lvl w:ilvl="1" w:tplc="00190409" w:tentative="1">
      <w:start w:val="1"/>
      <w:numFmt w:val="lowerLetter"/>
      <w:lvlText w:val="%2."/>
      <w:lvlJc w:val="left"/>
      <w:pPr>
        <w:tabs>
          <w:tab w:val="num" w:pos="1800"/>
        </w:tabs>
        <w:ind w:left="1800" w:hanging="360"/>
      </w:pPr>
    </w:lvl>
    <w:lvl w:ilvl="2" w:tplc="001B0409" w:tentative="1">
      <w:start w:val="1"/>
      <w:numFmt w:val="lowerRoman"/>
      <w:lvlText w:val="%3."/>
      <w:lvlJc w:val="right"/>
      <w:pPr>
        <w:tabs>
          <w:tab w:val="num" w:pos="2520"/>
        </w:tabs>
        <w:ind w:left="2520" w:hanging="180"/>
      </w:pPr>
    </w:lvl>
    <w:lvl w:ilvl="3" w:tplc="000F0409" w:tentative="1">
      <w:start w:val="1"/>
      <w:numFmt w:val="decimal"/>
      <w:lvlText w:val="%4."/>
      <w:lvlJc w:val="left"/>
      <w:pPr>
        <w:tabs>
          <w:tab w:val="num" w:pos="3240"/>
        </w:tabs>
        <w:ind w:left="3240" w:hanging="360"/>
      </w:pPr>
    </w:lvl>
    <w:lvl w:ilvl="4" w:tplc="00190409" w:tentative="1">
      <w:start w:val="1"/>
      <w:numFmt w:val="lowerLetter"/>
      <w:lvlText w:val="%5."/>
      <w:lvlJc w:val="left"/>
      <w:pPr>
        <w:tabs>
          <w:tab w:val="num" w:pos="3960"/>
        </w:tabs>
        <w:ind w:left="3960" w:hanging="360"/>
      </w:pPr>
    </w:lvl>
    <w:lvl w:ilvl="5" w:tplc="001B0409" w:tentative="1">
      <w:start w:val="1"/>
      <w:numFmt w:val="lowerRoman"/>
      <w:lvlText w:val="%6."/>
      <w:lvlJc w:val="right"/>
      <w:pPr>
        <w:tabs>
          <w:tab w:val="num" w:pos="4680"/>
        </w:tabs>
        <w:ind w:left="4680" w:hanging="180"/>
      </w:pPr>
    </w:lvl>
    <w:lvl w:ilvl="6" w:tplc="000F0409" w:tentative="1">
      <w:start w:val="1"/>
      <w:numFmt w:val="decimal"/>
      <w:lvlText w:val="%7."/>
      <w:lvlJc w:val="left"/>
      <w:pPr>
        <w:tabs>
          <w:tab w:val="num" w:pos="5400"/>
        </w:tabs>
        <w:ind w:left="5400" w:hanging="360"/>
      </w:pPr>
    </w:lvl>
    <w:lvl w:ilvl="7" w:tplc="00190409" w:tentative="1">
      <w:start w:val="1"/>
      <w:numFmt w:val="lowerLetter"/>
      <w:lvlText w:val="%8."/>
      <w:lvlJc w:val="left"/>
      <w:pPr>
        <w:tabs>
          <w:tab w:val="num" w:pos="6120"/>
        </w:tabs>
        <w:ind w:left="6120" w:hanging="360"/>
      </w:pPr>
    </w:lvl>
    <w:lvl w:ilvl="8" w:tplc="001B0409" w:tentative="1">
      <w:start w:val="1"/>
      <w:numFmt w:val="lowerRoman"/>
      <w:lvlText w:val="%9."/>
      <w:lvlJc w:val="right"/>
      <w:pPr>
        <w:tabs>
          <w:tab w:val="num" w:pos="6840"/>
        </w:tabs>
        <w:ind w:left="6840" w:hanging="180"/>
      </w:pPr>
    </w:lvl>
  </w:abstractNum>
  <w:abstractNum w:abstractNumId="20" w15:restartNumberingAfterBreak="0">
    <w:nsid w:val="5B231D13"/>
    <w:multiLevelType w:val="hybridMultilevel"/>
    <w:tmpl w:val="011270EE"/>
    <w:lvl w:ilvl="0" w:tplc="2ED292B8">
      <w:start w:val="1"/>
      <w:numFmt w:val="decimal"/>
      <w:lvlText w:val="%1."/>
      <w:lvlJc w:val="left"/>
      <w:pPr>
        <w:tabs>
          <w:tab w:val="num" w:pos="720"/>
        </w:tabs>
        <w:ind w:left="720" w:hanging="360"/>
      </w:pPr>
      <w:rPr>
        <w:rFonts w:hint="default"/>
      </w:rPr>
    </w:lvl>
    <w:lvl w:ilvl="1" w:tplc="20B8BC42" w:tentative="1">
      <w:start w:val="1"/>
      <w:numFmt w:val="lowerLetter"/>
      <w:lvlText w:val="%2."/>
      <w:lvlJc w:val="left"/>
      <w:pPr>
        <w:tabs>
          <w:tab w:val="num" w:pos="1440"/>
        </w:tabs>
        <w:ind w:left="1440" w:hanging="360"/>
      </w:pPr>
    </w:lvl>
    <w:lvl w:ilvl="2" w:tplc="AF5CE502" w:tentative="1">
      <w:start w:val="1"/>
      <w:numFmt w:val="lowerRoman"/>
      <w:lvlText w:val="%3."/>
      <w:lvlJc w:val="right"/>
      <w:pPr>
        <w:tabs>
          <w:tab w:val="num" w:pos="2160"/>
        </w:tabs>
        <w:ind w:left="2160" w:hanging="180"/>
      </w:pPr>
    </w:lvl>
    <w:lvl w:ilvl="3" w:tplc="0DAE219E" w:tentative="1">
      <w:start w:val="1"/>
      <w:numFmt w:val="decimal"/>
      <w:lvlText w:val="%4."/>
      <w:lvlJc w:val="left"/>
      <w:pPr>
        <w:tabs>
          <w:tab w:val="num" w:pos="2880"/>
        </w:tabs>
        <w:ind w:left="2880" w:hanging="360"/>
      </w:pPr>
    </w:lvl>
    <w:lvl w:ilvl="4" w:tplc="F2A8CB06" w:tentative="1">
      <w:start w:val="1"/>
      <w:numFmt w:val="lowerLetter"/>
      <w:lvlText w:val="%5."/>
      <w:lvlJc w:val="left"/>
      <w:pPr>
        <w:tabs>
          <w:tab w:val="num" w:pos="3600"/>
        </w:tabs>
        <w:ind w:left="3600" w:hanging="360"/>
      </w:pPr>
    </w:lvl>
    <w:lvl w:ilvl="5" w:tplc="5D22779C" w:tentative="1">
      <w:start w:val="1"/>
      <w:numFmt w:val="lowerRoman"/>
      <w:lvlText w:val="%6."/>
      <w:lvlJc w:val="right"/>
      <w:pPr>
        <w:tabs>
          <w:tab w:val="num" w:pos="4320"/>
        </w:tabs>
        <w:ind w:left="4320" w:hanging="180"/>
      </w:pPr>
    </w:lvl>
    <w:lvl w:ilvl="6" w:tplc="3F982A80" w:tentative="1">
      <w:start w:val="1"/>
      <w:numFmt w:val="decimal"/>
      <w:lvlText w:val="%7."/>
      <w:lvlJc w:val="left"/>
      <w:pPr>
        <w:tabs>
          <w:tab w:val="num" w:pos="5040"/>
        </w:tabs>
        <w:ind w:left="5040" w:hanging="360"/>
      </w:pPr>
    </w:lvl>
    <w:lvl w:ilvl="7" w:tplc="FD205B2E" w:tentative="1">
      <w:start w:val="1"/>
      <w:numFmt w:val="lowerLetter"/>
      <w:lvlText w:val="%8."/>
      <w:lvlJc w:val="left"/>
      <w:pPr>
        <w:tabs>
          <w:tab w:val="num" w:pos="5760"/>
        </w:tabs>
        <w:ind w:left="5760" w:hanging="360"/>
      </w:pPr>
    </w:lvl>
    <w:lvl w:ilvl="8" w:tplc="718A361A" w:tentative="1">
      <w:start w:val="1"/>
      <w:numFmt w:val="lowerRoman"/>
      <w:lvlText w:val="%9."/>
      <w:lvlJc w:val="right"/>
      <w:pPr>
        <w:tabs>
          <w:tab w:val="num" w:pos="6480"/>
        </w:tabs>
        <w:ind w:left="6480" w:hanging="180"/>
      </w:pPr>
    </w:lvl>
  </w:abstractNum>
  <w:abstractNum w:abstractNumId="21" w15:restartNumberingAfterBreak="0">
    <w:nsid w:val="63FE533C"/>
    <w:multiLevelType w:val="hybridMultilevel"/>
    <w:tmpl w:val="1546928C"/>
    <w:lvl w:ilvl="0" w:tplc="34F29CA4">
      <w:start w:val="1"/>
      <w:numFmt w:val="decimal"/>
      <w:lvlText w:val="%1."/>
      <w:lvlJc w:val="left"/>
      <w:pPr>
        <w:tabs>
          <w:tab w:val="num" w:pos="720"/>
        </w:tabs>
        <w:ind w:left="720" w:hanging="360"/>
      </w:pPr>
      <w:rPr>
        <w:rFonts w:hint="default"/>
      </w:rPr>
    </w:lvl>
    <w:lvl w:ilvl="1" w:tplc="AFA49E4E" w:tentative="1">
      <w:start w:val="1"/>
      <w:numFmt w:val="lowerLetter"/>
      <w:lvlText w:val="%2."/>
      <w:lvlJc w:val="left"/>
      <w:pPr>
        <w:tabs>
          <w:tab w:val="num" w:pos="1440"/>
        </w:tabs>
        <w:ind w:left="1440" w:hanging="360"/>
      </w:pPr>
    </w:lvl>
    <w:lvl w:ilvl="2" w:tplc="AA96C004" w:tentative="1">
      <w:start w:val="1"/>
      <w:numFmt w:val="lowerRoman"/>
      <w:lvlText w:val="%3."/>
      <w:lvlJc w:val="right"/>
      <w:pPr>
        <w:tabs>
          <w:tab w:val="num" w:pos="2160"/>
        </w:tabs>
        <w:ind w:left="2160" w:hanging="180"/>
      </w:pPr>
    </w:lvl>
    <w:lvl w:ilvl="3" w:tplc="D4B81EE8" w:tentative="1">
      <w:start w:val="1"/>
      <w:numFmt w:val="decimal"/>
      <w:lvlText w:val="%4."/>
      <w:lvlJc w:val="left"/>
      <w:pPr>
        <w:tabs>
          <w:tab w:val="num" w:pos="2880"/>
        </w:tabs>
        <w:ind w:left="2880" w:hanging="360"/>
      </w:pPr>
    </w:lvl>
    <w:lvl w:ilvl="4" w:tplc="F60E004E" w:tentative="1">
      <w:start w:val="1"/>
      <w:numFmt w:val="lowerLetter"/>
      <w:lvlText w:val="%5."/>
      <w:lvlJc w:val="left"/>
      <w:pPr>
        <w:tabs>
          <w:tab w:val="num" w:pos="3600"/>
        </w:tabs>
        <w:ind w:left="3600" w:hanging="360"/>
      </w:pPr>
    </w:lvl>
    <w:lvl w:ilvl="5" w:tplc="FFE80136" w:tentative="1">
      <w:start w:val="1"/>
      <w:numFmt w:val="lowerRoman"/>
      <w:lvlText w:val="%6."/>
      <w:lvlJc w:val="right"/>
      <w:pPr>
        <w:tabs>
          <w:tab w:val="num" w:pos="4320"/>
        </w:tabs>
        <w:ind w:left="4320" w:hanging="180"/>
      </w:pPr>
    </w:lvl>
    <w:lvl w:ilvl="6" w:tplc="DA768658" w:tentative="1">
      <w:start w:val="1"/>
      <w:numFmt w:val="decimal"/>
      <w:lvlText w:val="%7."/>
      <w:lvlJc w:val="left"/>
      <w:pPr>
        <w:tabs>
          <w:tab w:val="num" w:pos="5040"/>
        </w:tabs>
        <w:ind w:left="5040" w:hanging="360"/>
      </w:pPr>
    </w:lvl>
    <w:lvl w:ilvl="7" w:tplc="77CC4FF2" w:tentative="1">
      <w:start w:val="1"/>
      <w:numFmt w:val="lowerLetter"/>
      <w:lvlText w:val="%8."/>
      <w:lvlJc w:val="left"/>
      <w:pPr>
        <w:tabs>
          <w:tab w:val="num" w:pos="5760"/>
        </w:tabs>
        <w:ind w:left="5760" w:hanging="360"/>
      </w:pPr>
    </w:lvl>
    <w:lvl w:ilvl="8" w:tplc="6AE0B298" w:tentative="1">
      <w:start w:val="1"/>
      <w:numFmt w:val="lowerRoman"/>
      <w:lvlText w:val="%9."/>
      <w:lvlJc w:val="right"/>
      <w:pPr>
        <w:tabs>
          <w:tab w:val="num" w:pos="6480"/>
        </w:tabs>
        <w:ind w:left="6480" w:hanging="180"/>
      </w:pPr>
    </w:lvl>
  </w:abstractNum>
  <w:abstractNum w:abstractNumId="22" w15:restartNumberingAfterBreak="0">
    <w:nsid w:val="64F012B4"/>
    <w:multiLevelType w:val="hybridMultilevel"/>
    <w:tmpl w:val="4860E562"/>
    <w:lvl w:ilvl="0" w:tplc="FB662A86">
      <w:start w:val="1"/>
      <w:numFmt w:val="decimal"/>
      <w:lvlText w:val="%1."/>
      <w:lvlJc w:val="left"/>
      <w:pPr>
        <w:tabs>
          <w:tab w:val="num" w:pos="720"/>
        </w:tabs>
        <w:ind w:left="720" w:hanging="360"/>
      </w:pPr>
    </w:lvl>
    <w:lvl w:ilvl="1" w:tplc="C82A8BCA" w:tentative="1">
      <w:start w:val="1"/>
      <w:numFmt w:val="lowerLetter"/>
      <w:lvlText w:val="%2."/>
      <w:lvlJc w:val="left"/>
      <w:pPr>
        <w:tabs>
          <w:tab w:val="num" w:pos="1440"/>
        </w:tabs>
        <w:ind w:left="1440" w:hanging="360"/>
      </w:pPr>
    </w:lvl>
    <w:lvl w:ilvl="2" w:tplc="4F803EC0" w:tentative="1">
      <w:start w:val="1"/>
      <w:numFmt w:val="lowerRoman"/>
      <w:lvlText w:val="%3."/>
      <w:lvlJc w:val="right"/>
      <w:pPr>
        <w:tabs>
          <w:tab w:val="num" w:pos="2160"/>
        </w:tabs>
        <w:ind w:left="2160" w:hanging="180"/>
      </w:pPr>
    </w:lvl>
    <w:lvl w:ilvl="3" w:tplc="DDFED872" w:tentative="1">
      <w:start w:val="1"/>
      <w:numFmt w:val="decimal"/>
      <w:lvlText w:val="%4."/>
      <w:lvlJc w:val="left"/>
      <w:pPr>
        <w:tabs>
          <w:tab w:val="num" w:pos="2880"/>
        </w:tabs>
        <w:ind w:left="2880" w:hanging="360"/>
      </w:pPr>
    </w:lvl>
    <w:lvl w:ilvl="4" w:tplc="16646184" w:tentative="1">
      <w:start w:val="1"/>
      <w:numFmt w:val="lowerLetter"/>
      <w:lvlText w:val="%5."/>
      <w:lvlJc w:val="left"/>
      <w:pPr>
        <w:tabs>
          <w:tab w:val="num" w:pos="3600"/>
        </w:tabs>
        <w:ind w:left="3600" w:hanging="360"/>
      </w:pPr>
    </w:lvl>
    <w:lvl w:ilvl="5" w:tplc="93521C7E" w:tentative="1">
      <w:start w:val="1"/>
      <w:numFmt w:val="lowerRoman"/>
      <w:lvlText w:val="%6."/>
      <w:lvlJc w:val="right"/>
      <w:pPr>
        <w:tabs>
          <w:tab w:val="num" w:pos="4320"/>
        </w:tabs>
        <w:ind w:left="4320" w:hanging="180"/>
      </w:pPr>
    </w:lvl>
    <w:lvl w:ilvl="6" w:tplc="560EABDE" w:tentative="1">
      <w:start w:val="1"/>
      <w:numFmt w:val="decimal"/>
      <w:lvlText w:val="%7."/>
      <w:lvlJc w:val="left"/>
      <w:pPr>
        <w:tabs>
          <w:tab w:val="num" w:pos="5040"/>
        </w:tabs>
        <w:ind w:left="5040" w:hanging="360"/>
      </w:pPr>
    </w:lvl>
    <w:lvl w:ilvl="7" w:tplc="05A8439E" w:tentative="1">
      <w:start w:val="1"/>
      <w:numFmt w:val="lowerLetter"/>
      <w:lvlText w:val="%8."/>
      <w:lvlJc w:val="left"/>
      <w:pPr>
        <w:tabs>
          <w:tab w:val="num" w:pos="5760"/>
        </w:tabs>
        <w:ind w:left="5760" w:hanging="360"/>
      </w:pPr>
    </w:lvl>
    <w:lvl w:ilvl="8" w:tplc="5C6C0546" w:tentative="1">
      <w:start w:val="1"/>
      <w:numFmt w:val="lowerRoman"/>
      <w:lvlText w:val="%9."/>
      <w:lvlJc w:val="right"/>
      <w:pPr>
        <w:tabs>
          <w:tab w:val="num" w:pos="6480"/>
        </w:tabs>
        <w:ind w:left="6480" w:hanging="180"/>
      </w:pPr>
    </w:lvl>
  </w:abstractNum>
  <w:abstractNum w:abstractNumId="23" w15:restartNumberingAfterBreak="0">
    <w:nsid w:val="685E31CA"/>
    <w:multiLevelType w:val="hybridMultilevel"/>
    <w:tmpl w:val="ADCE27B4"/>
    <w:lvl w:ilvl="0" w:tplc="CD9EBEC0">
      <w:start w:val="1"/>
      <w:numFmt w:val="decimal"/>
      <w:lvlText w:val="%1."/>
      <w:lvlJc w:val="left"/>
      <w:pPr>
        <w:tabs>
          <w:tab w:val="num" w:pos="720"/>
        </w:tabs>
        <w:ind w:left="720" w:hanging="360"/>
      </w:pPr>
    </w:lvl>
    <w:lvl w:ilvl="1" w:tplc="5A062F1E" w:tentative="1">
      <w:start w:val="1"/>
      <w:numFmt w:val="lowerLetter"/>
      <w:lvlText w:val="%2."/>
      <w:lvlJc w:val="left"/>
      <w:pPr>
        <w:tabs>
          <w:tab w:val="num" w:pos="1440"/>
        </w:tabs>
        <w:ind w:left="1440" w:hanging="360"/>
      </w:pPr>
    </w:lvl>
    <w:lvl w:ilvl="2" w:tplc="D95C2208" w:tentative="1">
      <w:start w:val="1"/>
      <w:numFmt w:val="lowerRoman"/>
      <w:lvlText w:val="%3."/>
      <w:lvlJc w:val="right"/>
      <w:pPr>
        <w:tabs>
          <w:tab w:val="num" w:pos="2160"/>
        </w:tabs>
        <w:ind w:left="2160" w:hanging="180"/>
      </w:pPr>
    </w:lvl>
    <w:lvl w:ilvl="3" w:tplc="02E20DA0" w:tentative="1">
      <w:start w:val="1"/>
      <w:numFmt w:val="decimal"/>
      <w:lvlText w:val="%4."/>
      <w:lvlJc w:val="left"/>
      <w:pPr>
        <w:tabs>
          <w:tab w:val="num" w:pos="2880"/>
        </w:tabs>
        <w:ind w:left="2880" w:hanging="360"/>
      </w:pPr>
    </w:lvl>
    <w:lvl w:ilvl="4" w:tplc="F872B16A" w:tentative="1">
      <w:start w:val="1"/>
      <w:numFmt w:val="lowerLetter"/>
      <w:lvlText w:val="%5."/>
      <w:lvlJc w:val="left"/>
      <w:pPr>
        <w:tabs>
          <w:tab w:val="num" w:pos="3600"/>
        </w:tabs>
        <w:ind w:left="3600" w:hanging="360"/>
      </w:pPr>
    </w:lvl>
    <w:lvl w:ilvl="5" w:tplc="BF188922" w:tentative="1">
      <w:start w:val="1"/>
      <w:numFmt w:val="lowerRoman"/>
      <w:lvlText w:val="%6."/>
      <w:lvlJc w:val="right"/>
      <w:pPr>
        <w:tabs>
          <w:tab w:val="num" w:pos="4320"/>
        </w:tabs>
        <w:ind w:left="4320" w:hanging="180"/>
      </w:pPr>
    </w:lvl>
    <w:lvl w:ilvl="6" w:tplc="548858E4" w:tentative="1">
      <w:start w:val="1"/>
      <w:numFmt w:val="decimal"/>
      <w:lvlText w:val="%7."/>
      <w:lvlJc w:val="left"/>
      <w:pPr>
        <w:tabs>
          <w:tab w:val="num" w:pos="5040"/>
        </w:tabs>
        <w:ind w:left="5040" w:hanging="360"/>
      </w:pPr>
    </w:lvl>
    <w:lvl w:ilvl="7" w:tplc="B44A26EE" w:tentative="1">
      <w:start w:val="1"/>
      <w:numFmt w:val="lowerLetter"/>
      <w:lvlText w:val="%8."/>
      <w:lvlJc w:val="left"/>
      <w:pPr>
        <w:tabs>
          <w:tab w:val="num" w:pos="5760"/>
        </w:tabs>
        <w:ind w:left="5760" w:hanging="360"/>
      </w:pPr>
    </w:lvl>
    <w:lvl w:ilvl="8" w:tplc="CECE5732" w:tentative="1">
      <w:start w:val="1"/>
      <w:numFmt w:val="lowerRoman"/>
      <w:lvlText w:val="%9."/>
      <w:lvlJc w:val="right"/>
      <w:pPr>
        <w:tabs>
          <w:tab w:val="num" w:pos="6480"/>
        </w:tabs>
        <w:ind w:left="6480" w:hanging="180"/>
      </w:pPr>
    </w:lvl>
  </w:abstractNum>
  <w:abstractNum w:abstractNumId="24" w15:restartNumberingAfterBreak="0">
    <w:nsid w:val="71353C13"/>
    <w:multiLevelType w:val="hybridMultilevel"/>
    <w:tmpl w:val="864EC630"/>
    <w:lvl w:ilvl="0" w:tplc="69E61D0E">
      <w:start w:val="1"/>
      <w:numFmt w:val="decimal"/>
      <w:lvlText w:val="%1."/>
      <w:lvlJc w:val="left"/>
      <w:pPr>
        <w:tabs>
          <w:tab w:val="num" w:pos="720"/>
        </w:tabs>
        <w:ind w:left="720" w:hanging="360"/>
      </w:pPr>
      <w:rPr>
        <w:rFonts w:hint="default"/>
      </w:rPr>
    </w:lvl>
    <w:lvl w:ilvl="1" w:tplc="1A0A5600" w:tentative="1">
      <w:start w:val="1"/>
      <w:numFmt w:val="lowerLetter"/>
      <w:lvlText w:val="%2."/>
      <w:lvlJc w:val="left"/>
      <w:pPr>
        <w:tabs>
          <w:tab w:val="num" w:pos="1440"/>
        </w:tabs>
        <w:ind w:left="1440" w:hanging="360"/>
      </w:pPr>
    </w:lvl>
    <w:lvl w:ilvl="2" w:tplc="935CD504" w:tentative="1">
      <w:start w:val="1"/>
      <w:numFmt w:val="lowerRoman"/>
      <w:lvlText w:val="%3."/>
      <w:lvlJc w:val="right"/>
      <w:pPr>
        <w:tabs>
          <w:tab w:val="num" w:pos="2160"/>
        </w:tabs>
        <w:ind w:left="2160" w:hanging="180"/>
      </w:pPr>
    </w:lvl>
    <w:lvl w:ilvl="3" w:tplc="9D7C2398" w:tentative="1">
      <w:start w:val="1"/>
      <w:numFmt w:val="decimal"/>
      <w:lvlText w:val="%4."/>
      <w:lvlJc w:val="left"/>
      <w:pPr>
        <w:tabs>
          <w:tab w:val="num" w:pos="2880"/>
        </w:tabs>
        <w:ind w:left="2880" w:hanging="360"/>
      </w:pPr>
    </w:lvl>
    <w:lvl w:ilvl="4" w:tplc="02CCAE66" w:tentative="1">
      <w:start w:val="1"/>
      <w:numFmt w:val="lowerLetter"/>
      <w:lvlText w:val="%5."/>
      <w:lvlJc w:val="left"/>
      <w:pPr>
        <w:tabs>
          <w:tab w:val="num" w:pos="3600"/>
        </w:tabs>
        <w:ind w:left="3600" w:hanging="360"/>
      </w:pPr>
    </w:lvl>
    <w:lvl w:ilvl="5" w:tplc="27E86C7E" w:tentative="1">
      <w:start w:val="1"/>
      <w:numFmt w:val="lowerRoman"/>
      <w:lvlText w:val="%6."/>
      <w:lvlJc w:val="right"/>
      <w:pPr>
        <w:tabs>
          <w:tab w:val="num" w:pos="4320"/>
        </w:tabs>
        <w:ind w:left="4320" w:hanging="180"/>
      </w:pPr>
    </w:lvl>
    <w:lvl w:ilvl="6" w:tplc="980EC612" w:tentative="1">
      <w:start w:val="1"/>
      <w:numFmt w:val="decimal"/>
      <w:lvlText w:val="%7."/>
      <w:lvlJc w:val="left"/>
      <w:pPr>
        <w:tabs>
          <w:tab w:val="num" w:pos="5040"/>
        </w:tabs>
        <w:ind w:left="5040" w:hanging="360"/>
      </w:pPr>
    </w:lvl>
    <w:lvl w:ilvl="7" w:tplc="14F2CB6E" w:tentative="1">
      <w:start w:val="1"/>
      <w:numFmt w:val="lowerLetter"/>
      <w:lvlText w:val="%8."/>
      <w:lvlJc w:val="left"/>
      <w:pPr>
        <w:tabs>
          <w:tab w:val="num" w:pos="5760"/>
        </w:tabs>
        <w:ind w:left="5760" w:hanging="360"/>
      </w:pPr>
    </w:lvl>
    <w:lvl w:ilvl="8" w:tplc="ED988B7E" w:tentative="1">
      <w:start w:val="1"/>
      <w:numFmt w:val="lowerRoman"/>
      <w:lvlText w:val="%9."/>
      <w:lvlJc w:val="right"/>
      <w:pPr>
        <w:tabs>
          <w:tab w:val="num" w:pos="6480"/>
        </w:tabs>
        <w:ind w:left="6480" w:hanging="180"/>
      </w:pPr>
    </w:lvl>
  </w:abstractNum>
  <w:abstractNum w:abstractNumId="25" w15:restartNumberingAfterBreak="0">
    <w:nsid w:val="724B6D76"/>
    <w:multiLevelType w:val="hybridMultilevel"/>
    <w:tmpl w:val="513E0D10"/>
    <w:lvl w:ilvl="0" w:tplc="2C80ABF4">
      <w:start w:val="1"/>
      <w:numFmt w:val="decimal"/>
      <w:lvlText w:val="%1."/>
      <w:lvlJc w:val="left"/>
      <w:pPr>
        <w:tabs>
          <w:tab w:val="num" w:pos="720"/>
        </w:tabs>
        <w:ind w:left="720" w:hanging="360"/>
      </w:pPr>
    </w:lvl>
    <w:lvl w:ilvl="1" w:tplc="2968E9B6" w:tentative="1">
      <w:start w:val="1"/>
      <w:numFmt w:val="lowerLetter"/>
      <w:lvlText w:val="%2."/>
      <w:lvlJc w:val="left"/>
      <w:pPr>
        <w:tabs>
          <w:tab w:val="num" w:pos="1440"/>
        </w:tabs>
        <w:ind w:left="1440" w:hanging="360"/>
      </w:pPr>
    </w:lvl>
    <w:lvl w:ilvl="2" w:tplc="9372EE38" w:tentative="1">
      <w:start w:val="1"/>
      <w:numFmt w:val="lowerRoman"/>
      <w:lvlText w:val="%3."/>
      <w:lvlJc w:val="right"/>
      <w:pPr>
        <w:tabs>
          <w:tab w:val="num" w:pos="2160"/>
        </w:tabs>
        <w:ind w:left="2160" w:hanging="180"/>
      </w:pPr>
    </w:lvl>
    <w:lvl w:ilvl="3" w:tplc="6FC41B1E" w:tentative="1">
      <w:start w:val="1"/>
      <w:numFmt w:val="decimal"/>
      <w:lvlText w:val="%4."/>
      <w:lvlJc w:val="left"/>
      <w:pPr>
        <w:tabs>
          <w:tab w:val="num" w:pos="2880"/>
        </w:tabs>
        <w:ind w:left="2880" w:hanging="360"/>
      </w:pPr>
    </w:lvl>
    <w:lvl w:ilvl="4" w:tplc="A882FFC0" w:tentative="1">
      <w:start w:val="1"/>
      <w:numFmt w:val="lowerLetter"/>
      <w:lvlText w:val="%5."/>
      <w:lvlJc w:val="left"/>
      <w:pPr>
        <w:tabs>
          <w:tab w:val="num" w:pos="3600"/>
        </w:tabs>
        <w:ind w:left="3600" w:hanging="360"/>
      </w:pPr>
    </w:lvl>
    <w:lvl w:ilvl="5" w:tplc="F182A850" w:tentative="1">
      <w:start w:val="1"/>
      <w:numFmt w:val="lowerRoman"/>
      <w:lvlText w:val="%6."/>
      <w:lvlJc w:val="right"/>
      <w:pPr>
        <w:tabs>
          <w:tab w:val="num" w:pos="4320"/>
        </w:tabs>
        <w:ind w:left="4320" w:hanging="180"/>
      </w:pPr>
    </w:lvl>
    <w:lvl w:ilvl="6" w:tplc="B3D8122A" w:tentative="1">
      <w:start w:val="1"/>
      <w:numFmt w:val="decimal"/>
      <w:lvlText w:val="%7."/>
      <w:lvlJc w:val="left"/>
      <w:pPr>
        <w:tabs>
          <w:tab w:val="num" w:pos="5040"/>
        </w:tabs>
        <w:ind w:left="5040" w:hanging="360"/>
      </w:pPr>
    </w:lvl>
    <w:lvl w:ilvl="7" w:tplc="315C07E8" w:tentative="1">
      <w:start w:val="1"/>
      <w:numFmt w:val="lowerLetter"/>
      <w:lvlText w:val="%8."/>
      <w:lvlJc w:val="left"/>
      <w:pPr>
        <w:tabs>
          <w:tab w:val="num" w:pos="5760"/>
        </w:tabs>
        <w:ind w:left="5760" w:hanging="360"/>
      </w:pPr>
    </w:lvl>
    <w:lvl w:ilvl="8" w:tplc="C1A8E70A" w:tentative="1">
      <w:start w:val="1"/>
      <w:numFmt w:val="lowerRoman"/>
      <w:lvlText w:val="%9."/>
      <w:lvlJc w:val="right"/>
      <w:pPr>
        <w:tabs>
          <w:tab w:val="num" w:pos="6480"/>
        </w:tabs>
        <w:ind w:left="6480" w:hanging="180"/>
      </w:pPr>
    </w:lvl>
  </w:abstractNum>
  <w:abstractNum w:abstractNumId="26" w15:restartNumberingAfterBreak="0">
    <w:nsid w:val="77EB3DF5"/>
    <w:multiLevelType w:val="hybridMultilevel"/>
    <w:tmpl w:val="5B52F608"/>
    <w:lvl w:ilvl="0" w:tplc="6602D70E">
      <w:start w:val="1"/>
      <w:numFmt w:val="decimal"/>
      <w:lvlText w:val="%1."/>
      <w:lvlJc w:val="left"/>
      <w:pPr>
        <w:tabs>
          <w:tab w:val="num" w:pos="720"/>
        </w:tabs>
        <w:ind w:left="720" w:hanging="360"/>
      </w:pPr>
    </w:lvl>
    <w:lvl w:ilvl="1" w:tplc="F296ECDE" w:tentative="1">
      <w:start w:val="1"/>
      <w:numFmt w:val="lowerLetter"/>
      <w:lvlText w:val="%2."/>
      <w:lvlJc w:val="left"/>
      <w:pPr>
        <w:tabs>
          <w:tab w:val="num" w:pos="1440"/>
        </w:tabs>
        <w:ind w:left="1440" w:hanging="360"/>
      </w:pPr>
    </w:lvl>
    <w:lvl w:ilvl="2" w:tplc="BBE00F9A" w:tentative="1">
      <w:start w:val="1"/>
      <w:numFmt w:val="lowerRoman"/>
      <w:lvlText w:val="%3."/>
      <w:lvlJc w:val="right"/>
      <w:pPr>
        <w:tabs>
          <w:tab w:val="num" w:pos="2160"/>
        </w:tabs>
        <w:ind w:left="2160" w:hanging="180"/>
      </w:pPr>
    </w:lvl>
    <w:lvl w:ilvl="3" w:tplc="C866836E" w:tentative="1">
      <w:start w:val="1"/>
      <w:numFmt w:val="decimal"/>
      <w:lvlText w:val="%4."/>
      <w:lvlJc w:val="left"/>
      <w:pPr>
        <w:tabs>
          <w:tab w:val="num" w:pos="2880"/>
        </w:tabs>
        <w:ind w:left="2880" w:hanging="360"/>
      </w:pPr>
    </w:lvl>
    <w:lvl w:ilvl="4" w:tplc="AC1669D8" w:tentative="1">
      <w:start w:val="1"/>
      <w:numFmt w:val="lowerLetter"/>
      <w:lvlText w:val="%5."/>
      <w:lvlJc w:val="left"/>
      <w:pPr>
        <w:tabs>
          <w:tab w:val="num" w:pos="3600"/>
        </w:tabs>
        <w:ind w:left="3600" w:hanging="360"/>
      </w:pPr>
    </w:lvl>
    <w:lvl w:ilvl="5" w:tplc="E58CBDB8" w:tentative="1">
      <w:start w:val="1"/>
      <w:numFmt w:val="lowerRoman"/>
      <w:lvlText w:val="%6."/>
      <w:lvlJc w:val="right"/>
      <w:pPr>
        <w:tabs>
          <w:tab w:val="num" w:pos="4320"/>
        </w:tabs>
        <w:ind w:left="4320" w:hanging="180"/>
      </w:pPr>
    </w:lvl>
    <w:lvl w:ilvl="6" w:tplc="C23040E6" w:tentative="1">
      <w:start w:val="1"/>
      <w:numFmt w:val="decimal"/>
      <w:lvlText w:val="%7."/>
      <w:lvlJc w:val="left"/>
      <w:pPr>
        <w:tabs>
          <w:tab w:val="num" w:pos="5040"/>
        </w:tabs>
        <w:ind w:left="5040" w:hanging="360"/>
      </w:pPr>
    </w:lvl>
    <w:lvl w:ilvl="7" w:tplc="158865EC" w:tentative="1">
      <w:start w:val="1"/>
      <w:numFmt w:val="lowerLetter"/>
      <w:lvlText w:val="%8."/>
      <w:lvlJc w:val="left"/>
      <w:pPr>
        <w:tabs>
          <w:tab w:val="num" w:pos="5760"/>
        </w:tabs>
        <w:ind w:left="5760" w:hanging="360"/>
      </w:pPr>
    </w:lvl>
    <w:lvl w:ilvl="8" w:tplc="73B8B42E" w:tentative="1">
      <w:start w:val="1"/>
      <w:numFmt w:val="lowerRoman"/>
      <w:lvlText w:val="%9."/>
      <w:lvlJc w:val="right"/>
      <w:pPr>
        <w:tabs>
          <w:tab w:val="num" w:pos="6480"/>
        </w:tabs>
        <w:ind w:left="6480" w:hanging="180"/>
      </w:pPr>
    </w:lvl>
  </w:abstractNum>
  <w:abstractNum w:abstractNumId="27" w15:restartNumberingAfterBreak="0">
    <w:nsid w:val="7D5B62BC"/>
    <w:multiLevelType w:val="hybridMultilevel"/>
    <w:tmpl w:val="0C4AB430"/>
    <w:lvl w:ilvl="0" w:tplc="C988E1B4">
      <w:start w:val="1"/>
      <w:numFmt w:val="decimal"/>
      <w:lvlText w:val="%1."/>
      <w:lvlJc w:val="left"/>
      <w:pPr>
        <w:tabs>
          <w:tab w:val="num" w:pos="720"/>
        </w:tabs>
        <w:ind w:left="720" w:hanging="360"/>
      </w:pPr>
      <w:rPr>
        <w:rFonts w:hint="default"/>
      </w:rPr>
    </w:lvl>
    <w:lvl w:ilvl="1" w:tplc="5D6EC288">
      <w:start w:val="1"/>
      <w:numFmt w:val="lowerLetter"/>
      <w:lvlText w:val="%2."/>
      <w:lvlJc w:val="left"/>
      <w:pPr>
        <w:tabs>
          <w:tab w:val="num" w:pos="1440"/>
        </w:tabs>
        <w:ind w:left="1440" w:hanging="360"/>
      </w:pPr>
    </w:lvl>
    <w:lvl w:ilvl="2" w:tplc="8F809A9A" w:tentative="1">
      <w:start w:val="1"/>
      <w:numFmt w:val="lowerRoman"/>
      <w:lvlText w:val="%3."/>
      <w:lvlJc w:val="right"/>
      <w:pPr>
        <w:tabs>
          <w:tab w:val="num" w:pos="2160"/>
        </w:tabs>
        <w:ind w:left="2160" w:hanging="180"/>
      </w:pPr>
    </w:lvl>
    <w:lvl w:ilvl="3" w:tplc="90C08AE0" w:tentative="1">
      <w:start w:val="1"/>
      <w:numFmt w:val="decimal"/>
      <w:lvlText w:val="%4."/>
      <w:lvlJc w:val="left"/>
      <w:pPr>
        <w:tabs>
          <w:tab w:val="num" w:pos="2880"/>
        </w:tabs>
        <w:ind w:left="2880" w:hanging="360"/>
      </w:pPr>
    </w:lvl>
    <w:lvl w:ilvl="4" w:tplc="2910AD44" w:tentative="1">
      <w:start w:val="1"/>
      <w:numFmt w:val="lowerLetter"/>
      <w:lvlText w:val="%5."/>
      <w:lvlJc w:val="left"/>
      <w:pPr>
        <w:tabs>
          <w:tab w:val="num" w:pos="3600"/>
        </w:tabs>
        <w:ind w:left="3600" w:hanging="360"/>
      </w:pPr>
    </w:lvl>
    <w:lvl w:ilvl="5" w:tplc="A87415DE" w:tentative="1">
      <w:start w:val="1"/>
      <w:numFmt w:val="lowerRoman"/>
      <w:lvlText w:val="%6."/>
      <w:lvlJc w:val="right"/>
      <w:pPr>
        <w:tabs>
          <w:tab w:val="num" w:pos="4320"/>
        </w:tabs>
        <w:ind w:left="4320" w:hanging="180"/>
      </w:pPr>
    </w:lvl>
    <w:lvl w:ilvl="6" w:tplc="4C6E6F38" w:tentative="1">
      <w:start w:val="1"/>
      <w:numFmt w:val="decimal"/>
      <w:lvlText w:val="%7."/>
      <w:lvlJc w:val="left"/>
      <w:pPr>
        <w:tabs>
          <w:tab w:val="num" w:pos="5040"/>
        </w:tabs>
        <w:ind w:left="5040" w:hanging="360"/>
      </w:pPr>
    </w:lvl>
    <w:lvl w:ilvl="7" w:tplc="52560756" w:tentative="1">
      <w:start w:val="1"/>
      <w:numFmt w:val="lowerLetter"/>
      <w:lvlText w:val="%8."/>
      <w:lvlJc w:val="left"/>
      <w:pPr>
        <w:tabs>
          <w:tab w:val="num" w:pos="5760"/>
        </w:tabs>
        <w:ind w:left="5760" w:hanging="360"/>
      </w:pPr>
    </w:lvl>
    <w:lvl w:ilvl="8" w:tplc="B1BC2E10" w:tentative="1">
      <w:start w:val="1"/>
      <w:numFmt w:val="lowerRoman"/>
      <w:lvlText w:val="%9."/>
      <w:lvlJc w:val="right"/>
      <w:pPr>
        <w:tabs>
          <w:tab w:val="num" w:pos="6480"/>
        </w:tabs>
        <w:ind w:left="6480" w:hanging="180"/>
      </w:pPr>
    </w:lvl>
  </w:abstractNum>
  <w:num w:numId="1">
    <w:abstractNumId w:val="22"/>
  </w:num>
  <w:num w:numId="2">
    <w:abstractNumId w:val="11"/>
  </w:num>
  <w:num w:numId="3">
    <w:abstractNumId w:val="10"/>
  </w:num>
  <w:num w:numId="4">
    <w:abstractNumId w:val="26"/>
  </w:num>
  <w:num w:numId="5">
    <w:abstractNumId w:val="0"/>
  </w:num>
  <w:num w:numId="6">
    <w:abstractNumId w:val="14"/>
  </w:num>
  <w:num w:numId="7">
    <w:abstractNumId w:val="16"/>
  </w:num>
  <w:num w:numId="8">
    <w:abstractNumId w:val="23"/>
  </w:num>
  <w:num w:numId="9">
    <w:abstractNumId w:val="13"/>
  </w:num>
  <w:num w:numId="10">
    <w:abstractNumId w:val="4"/>
  </w:num>
  <w:num w:numId="11">
    <w:abstractNumId w:val="25"/>
  </w:num>
  <w:num w:numId="12">
    <w:abstractNumId w:val="17"/>
  </w:num>
  <w:num w:numId="13">
    <w:abstractNumId w:val="9"/>
  </w:num>
  <w:num w:numId="14">
    <w:abstractNumId w:val="1"/>
  </w:num>
  <w:num w:numId="15">
    <w:abstractNumId w:val="7"/>
  </w:num>
  <w:num w:numId="16">
    <w:abstractNumId w:val="27"/>
  </w:num>
  <w:num w:numId="17">
    <w:abstractNumId w:val="5"/>
  </w:num>
  <w:num w:numId="18">
    <w:abstractNumId w:val="6"/>
  </w:num>
  <w:num w:numId="19">
    <w:abstractNumId w:val="2"/>
  </w:num>
  <w:num w:numId="20">
    <w:abstractNumId w:val="20"/>
  </w:num>
  <w:num w:numId="21">
    <w:abstractNumId w:val="24"/>
  </w:num>
  <w:num w:numId="22">
    <w:abstractNumId w:val="21"/>
  </w:num>
  <w:num w:numId="23">
    <w:abstractNumId w:val="15"/>
  </w:num>
  <w:num w:numId="24">
    <w:abstractNumId w:val="3"/>
  </w:num>
  <w:num w:numId="25">
    <w:abstractNumId w:val="12"/>
  </w:num>
  <w:num w:numId="26">
    <w:abstractNumId w:val="8"/>
  </w:num>
  <w:num w:numId="27">
    <w:abstractNumId w:val="19"/>
  </w:num>
  <w:num w:numId="28">
    <w:abstractNumId w:val="18"/>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ichelle Naugle">
    <w15:presenceInfo w15:providerId="AD" w15:userId="S-1-5-21-994232023-2018016191-2465580982-638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zoom w:percent="100"/>
  <w:embedSystemFonts/>
  <w:defaultTabStop w:val="720"/>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C32AC"/>
    <w:rsid w:val="000C32AC"/>
    <w:rsid w:val="00120A61"/>
    <w:rsid w:val="00154B63"/>
    <w:rsid w:val="001848B4"/>
    <w:rsid w:val="00505ED7"/>
    <w:rsid w:val="00572E04"/>
    <w:rsid w:val="005C52B0"/>
    <w:rsid w:val="00667212"/>
    <w:rsid w:val="00842F94"/>
    <w:rsid w:val="008B7338"/>
    <w:rsid w:val="009C68AE"/>
    <w:rsid w:val="009E343A"/>
    <w:rsid w:val="00A677DE"/>
    <w:rsid w:val="00AD5FE5"/>
    <w:rsid w:val="00C05AD2"/>
    <w:rsid w:val="00C40B25"/>
    <w:rsid w:val="00C40C77"/>
    <w:rsid w:val="00CF70CB"/>
    <w:rsid w:val="00D420A7"/>
    <w:rsid w:val="00F02D10"/>
    <w:rsid w:val="00FB31B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oNotEmbedSmartTags/>
  <w:decimalSymbol w:val="."/>
  <w:listSeparator w:val=","/>
  <w14:defaultImageDpi w14:val="300"/>
  <w15:chartTrackingRefBased/>
  <w15:docId w15:val="{466D9F30-B165-4099-A495-9D105CA7D1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w:eastAsia="Times" w:hAnsi="Times"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nhideWhenUsed="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uiPriority="70"/>
    <w:lsdException w:name="TOC Heading" w:semiHidden="1" w:uiPriority="71" w:unhideWhenUsed="1" w:qFormat="1"/>
    <w:lsdException w:name="Plain Table 1" w:uiPriority="72"/>
    <w:lsdException w:name="Plain Table 2" w:uiPriority="73"/>
    <w:lsdException w:name="Plain Table 3" w:uiPriority="19" w:qFormat="1"/>
    <w:lsdException w:name="Plain Table 4" w:uiPriority="21" w:qFormat="1"/>
    <w:lsdException w:name="Plain Table 5" w:uiPriority="31" w:qFormat="1"/>
    <w:lsdException w:name="Grid Table Light" w:uiPriority="32" w:qFormat="1"/>
    <w:lsdException w:name="Grid Table 1 Light" w:uiPriority="33" w:qFormat="1"/>
    <w:lsdException w:name="Grid Table 2" w:uiPriority="37"/>
    <w:lsdException w:name="Grid Table 3" w:uiPriority="39"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sz w:val="24"/>
    </w:rPr>
  </w:style>
  <w:style w:type="paragraph" w:styleId="Heading1">
    <w:name w:val="heading 1"/>
    <w:basedOn w:val="Normal"/>
    <w:next w:val="Normal"/>
    <w:qFormat/>
    <w:pPr>
      <w:keepNext/>
      <w:outlineLvl w:val="0"/>
    </w:pPr>
    <w:rPr>
      <w:b/>
    </w:rPr>
  </w:style>
  <w:style w:type="paragraph" w:styleId="Heading2">
    <w:name w:val="heading 2"/>
    <w:basedOn w:val="Normal"/>
    <w:next w:val="Normal"/>
    <w:qFormat/>
    <w:pPr>
      <w:keepNext/>
      <w:jc w:val="both"/>
      <w:outlineLvl w:val="1"/>
    </w:pPr>
    <w:rPr>
      <w:b/>
    </w:rPr>
  </w:style>
  <w:style w:type="paragraph" w:styleId="Heading3">
    <w:name w:val="heading 3"/>
    <w:basedOn w:val="Normal"/>
    <w:next w:val="Normal"/>
    <w:qFormat/>
    <w:pPr>
      <w:keepNext/>
      <w:ind w:left="1440"/>
      <w:outlineLvl w:val="2"/>
    </w:pPr>
    <w:rPr>
      <w:b/>
      <w:u w:val="single"/>
    </w:rPr>
  </w:style>
  <w:style w:type="paragraph" w:styleId="Heading4">
    <w:name w:val="heading 4"/>
    <w:basedOn w:val="Normal"/>
    <w:next w:val="Normal"/>
    <w:qFormat/>
    <w:pPr>
      <w:keepNext/>
      <w:outlineLvl w:val="3"/>
    </w:pPr>
    <w:rPr>
      <w:b/>
      <w:color w:val="3366FF"/>
    </w:rPr>
  </w:style>
  <w:style w:type="paragraph" w:styleId="Heading5">
    <w:name w:val="heading 5"/>
    <w:basedOn w:val="Normal"/>
    <w:next w:val="Normal"/>
    <w:qFormat/>
    <w:pPr>
      <w:keepNext/>
      <w:ind w:left="360"/>
      <w:outlineLvl w:val="4"/>
    </w:pPr>
    <w:rPr>
      <w:b/>
      <w:color w:val="3366F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Indent">
    <w:name w:val="Body Text Indent"/>
    <w:basedOn w:val="Normal"/>
    <w:pPr>
      <w:ind w:left="1440"/>
    </w:pPr>
  </w:style>
  <w:style w:type="paragraph" w:styleId="BodyText">
    <w:name w:val="Body Text"/>
    <w:basedOn w:val="Normal"/>
    <w:rPr>
      <w:b/>
    </w:rPr>
  </w:style>
  <w:style w:type="table" w:styleId="TableGrid">
    <w:name w:val="Table Grid"/>
    <w:basedOn w:val="TableNormal"/>
    <w:rsid w:val="000C32A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rsid w:val="00451519"/>
    <w:pPr>
      <w:tabs>
        <w:tab w:val="center" w:pos="4320"/>
        <w:tab w:val="right" w:pos="8640"/>
      </w:tabs>
    </w:pPr>
  </w:style>
  <w:style w:type="paragraph" w:styleId="Footer">
    <w:name w:val="footer"/>
    <w:basedOn w:val="Normal"/>
    <w:semiHidden/>
    <w:rsid w:val="00451519"/>
    <w:pPr>
      <w:tabs>
        <w:tab w:val="center" w:pos="4320"/>
        <w:tab w:val="right" w:pos="8640"/>
      </w:tabs>
    </w:pPr>
  </w:style>
  <w:style w:type="character" w:styleId="Strong">
    <w:name w:val="Strong"/>
    <w:qFormat/>
    <w:rsid w:val="00451519"/>
    <w:rPr>
      <w:b/>
    </w:rPr>
  </w:style>
  <w:style w:type="character" w:customStyle="1" w:styleId="gi">
    <w:name w:val="gi"/>
    <w:basedOn w:val="DefaultParagraphFont"/>
    <w:rsid w:val="001C6465"/>
  </w:style>
  <w:style w:type="character" w:customStyle="1" w:styleId="id">
    <w:name w:val="id"/>
    <w:basedOn w:val="DefaultParagraphFont"/>
    <w:rsid w:val="001C6465"/>
  </w:style>
  <w:style w:type="character" w:customStyle="1" w:styleId="g3">
    <w:name w:val="g3"/>
    <w:basedOn w:val="DefaultParagraphFont"/>
    <w:rsid w:val="001C6465"/>
  </w:style>
  <w:style w:type="character" w:customStyle="1" w:styleId="il">
    <w:name w:val="il"/>
    <w:basedOn w:val="DefaultParagraphFont"/>
    <w:rsid w:val="001C6465"/>
  </w:style>
  <w:style w:type="paragraph" w:styleId="BalloonText">
    <w:name w:val="Balloon Text"/>
    <w:basedOn w:val="Normal"/>
    <w:semiHidden/>
    <w:rsid w:val="007D3886"/>
    <w:rPr>
      <w:rFonts w:ascii="Lucida Grande" w:hAnsi="Lucida Grande"/>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jpeg"/><Relationship Id="rId12" Type="http://schemas.openxmlformats.org/officeDocument/2006/relationships/header" Target="header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5" Type="http://schemas.openxmlformats.org/officeDocument/2006/relationships/footnotes" Target="footnotes.xml"/><Relationship Id="rId15" Type="http://schemas.openxmlformats.org/officeDocument/2006/relationships/theme" Target="theme/theme1.xml"/><Relationship Id="rId10" Type="http://schemas.openxmlformats.org/officeDocument/2006/relationships/image" Target="media/image4.jpeg"/><Relationship Id="rId4" Type="http://schemas.openxmlformats.org/officeDocument/2006/relationships/webSettings" Target="webSettings.xml"/><Relationship Id="rId9" Type="http://schemas.openxmlformats.org/officeDocument/2006/relationships/image" Target="media/image3.jpeg"/><Relationship Id="rId14"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6</Pages>
  <Words>692</Words>
  <Characters>3951</Characters>
  <Application>Microsoft Office Word</Application>
  <DocSecurity>0</DocSecurity>
  <Lines>32</Lines>
  <Paragraphs>9</Paragraphs>
  <ScaleCrop>false</ScaleCrop>
  <HeadingPairs>
    <vt:vector size="2" baseType="variant">
      <vt:variant>
        <vt:lpstr>Title</vt:lpstr>
      </vt:variant>
      <vt:variant>
        <vt:i4>1</vt:i4>
      </vt:variant>
    </vt:vector>
  </HeadingPairs>
  <TitlesOfParts>
    <vt:vector size="1" baseType="lpstr">
      <vt:lpstr>EM for GnRH in Median Eminence</vt:lpstr>
    </vt:vector>
  </TitlesOfParts>
  <Company>MSSM</Company>
  <LinksUpToDate>false</LinksUpToDate>
  <CharactersWithSpaces>4634</CharactersWithSpaces>
  <SharedDoc>false</SharedDoc>
  <HLinks>
    <vt:vector size="66" baseType="variant">
      <vt:variant>
        <vt:i4>3145734</vt:i4>
      </vt:variant>
      <vt:variant>
        <vt:i4>2145</vt:i4>
      </vt:variant>
      <vt:variant>
        <vt:i4>1025</vt:i4>
      </vt:variant>
      <vt:variant>
        <vt:i4>1</vt:i4>
      </vt:variant>
      <vt:variant>
        <vt:lpwstr>IMG_1092</vt:lpwstr>
      </vt:variant>
      <vt:variant>
        <vt:lpwstr/>
      </vt:variant>
      <vt:variant>
        <vt:i4>5898347</vt:i4>
      </vt:variant>
      <vt:variant>
        <vt:i4>5315</vt:i4>
      </vt:variant>
      <vt:variant>
        <vt:i4>1026</vt:i4>
      </vt:variant>
      <vt:variant>
        <vt:i4>1</vt:i4>
      </vt:variant>
      <vt:variant>
        <vt:lpwstr>rat brain</vt:lpwstr>
      </vt:variant>
      <vt:variant>
        <vt:lpwstr/>
      </vt:variant>
      <vt:variant>
        <vt:i4>3407887</vt:i4>
      </vt:variant>
      <vt:variant>
        <vt:i4>6168</vt:i4>
      </vt:variant>
      <vt:variant>
        <vt:i4>1027</vt:i4>
      </vt:variant>
      <vt:variant>
        <vt:i4>1</vt:i4>
      </vt:variant>
      <vt:variant>
        <vt:lpwstr>IMG_1107</vt:lpwstr>
      </vt:variant>
      <vt:variant>
        <vt:lpwstr/>
      </vt:variant>
      <vt:variant>
        <vt:i4>2555976</vt:i4>
      </vt:variant>
      <vt:variant>
        <vt:i4>8778</vt:i4>
      </vt:variant>
      <vt:variant>
        <vt:i4>1028</vt:i4>
      </vt:variant>
      <vt:variant>
        <vt:i4>1</vt:i4>
      </vt:variant>
      <vt:variant>
        <vt:lpwstr>AFS buffer exchange</vt:lpwstr>
      </vt:variant>
      <vt:variant>
        <vt:lpwstr/>
      </vt:variant>
      <vt:variant>
        <vt:i4>3538950</vt:i4>
      </vt:variant>
      <vt:variant>
        <vt:i4>9108</vt:i4>
      </vt:variant>
      <vt:variant>
        <vt:i4>1029</vt:i4>
      </vt:variant>
      <vt:variant>
        <vt:i4>1</vt:i4>
      </vt:variant>
      <vt:variant>
        <vt:lpwstr>IMG_1490</vt:lpwstr>
      </vt:variant>
      <vt:variant>
        <vt:lpwstr/>
      </vt:variant>
      <vt:variant>
        <vt:i4>3276806</vt:i4>
      </vt:variant>
      <vt:variant>
        <vt:i4>11421</vt:i4>
      </vt:variant>
      <vt:variant>
        <vt:i4>1030</vt:i4>
      </vt:variant>
      <vt:variant>
        <vt:i4>1</vt:i4>
      </vt:variant>
      <vt:variant>
        <vt:lpwstr>IMG_1494</vt:lpwstr>
      </vt:variant>
      <vt:variant>
        <vt:lpwstr/>
      </vt:variant>
      <vt:variant>
        <vt:i4>3342342</vt:i4>
      </vt:variant>
      <vt:variant>
        <vt:i4>11434</vt:i4>
      </vt:variant>
      <vt:variant>
        <vt:i4>1031</vt:i4>
      </vt:variant>
      <vt:variant>
        <vt:i4>1</vt:i4>
      </vt:variant>
      <vt:variant>
        <vt:lpwstr>IMG_1495</vt:lpwstr>
      </vt:variant>
      <vt:variant>
        <vt:lpwstr/>
      </vt:variant>
      <vt:variant>
        <vt:i4>3145734</vt:i4>
      </vt:variant>
      <vt:variant>
        <vt:i4>11613</vt:i4>
      </vt:variant>
      <vt:variant>
        <vt:i4>1032</vt:i4>
      </vt:variant>
      <vt:variant>
        <vt:i4>1</vt:i4>
      </vt:variant>
      <vt:variant>
        <vt:lpwstr>IMG_1496</vt:lpwstr>
      </vt:variant>
      <vt:variant>
        <vt:lpwstr/>
      </vt:variant>
      <vt:variant>
        <vt:i4>3604495</vt:i4>
      </vt:variant>
      <vt:variant>
        <vt:i4>-1</vt:i4>
      </vt:variant>
      <vt:variant>
        <vt:i4>1044</vt:i4>
      </vt:variant>
      <vt:variant>
        <vt:i4>1</vt:i4>
      </vt:variant>
      <vt:variant>
        <vt:lpwstr>IMG_1104</vt:lpwstr>
      </vt:variant>
      <vt:variant>
        <vt:lpwstr/>
      </vt:variant>
      <vt:variant>
        <vt:i4>3211279</vt:i4>
      </vt:variant>
      <vt:variant>
        <vt:i4>-1</vt:i4>
      </vt:variant>
      <vt:variant>
        <vt:i4>1045</vt:i4>
      </vt:variant>
      <vt:variant>
        <vt:i4>1</vt:i4>
      </vt:variant>
      <vt:variant>
        <vt:lpwstr>IMG_1102</vt:lpwstr>
      </vt:variant>
      <vt:variant>
        <vt:lpwstr/>
      </vt:variant>
      <vt:variant>
        <vt:i4>3801094</vt:i4>
      </vt:variant>
      <vt:variant>
        <vt:i4>-1</vt:i4>
      </vt:variant>
      <vt:variant>
        <vt:i4>1058</vt:i4>
      </vt:variant>
      <vt:variant>
        <vt:i4>1</vt:i4>
      </vt:variant>
      <vt:variant>
        <vt:lpwstr>IMG_1098</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EM for GnRH in Median Eminence</dc:title>
  <dc:subject/>
  <dc:creator>Neurobiology</dc:creator>
  <cp:keywords/>
  <cp:lastModifiedBy>Kristy Parker</cp:lastModifiedBy>
  <cp:revision>2</cp:revision>
  <cp:lastPrinted>2005-03-24T01:17:00Z</cp:lastPrinted>
  <dcterms:created xsi:type="dcterms:W3CDTF">2016-01-29T18:39:00Z</dcterms:created>
  <dcterms:modified xsi:type="dcterms:W3CDTF">2016-01-29T18:39:00Z</dcterms:modified>
</cp:coreProperties>
</file>